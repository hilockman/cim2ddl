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043C6CD4" w14:textId="77777777" w:rsidR="009E29AA" w:rsidRDefault="00776F09">
      <w:pPr>
        <w:spacing w:line="240" w:lineRule="exact"/>
        <w:ind w:left="284"/>
        <w:rPr>
          <w:rFonts w:ascii="宋体" w:hAnsi="宋体"/>
          <w:color w:val="000000" w:themeColor="text1"/>
          <w:lang w:val="en-GB"/>
        </w:rPr>
      </w:pPr>
      <w:bookmarkStart w:id="0" w:name="目录"/>
      <w:bookmarkStart w:id="1" w:name="_Toc228169361"/>
      <w:bookmarkStart w:id="2" w:name="_Toc228459932"/>
      <w:bookmarkStart w:id="3" w:name="_Toc225690936"/>
      <w:bookmarkEnd w:id="0"/>
      <w:r>
        <w:rPr>
          <w:rFonts w:ascii="宋体" w:hAnsi="宋体"/>
          <w:b/>
          <w:noProof/>
          <w:color w:val="000000" w:themeColor="text1"/>
        </w:rPr>
        <mc:AlternateContent>
          <mc:Choice Requires="wps">
            <w:drawing>
              <wp:anchor distT="0" distB="0" distL="114300" distR="114300" simplePos="0" relativeHeight="251661824" behindDoc="0" locked="0" layoutInCell="1" allowOverlap="1" wp14:anchorId="1A307D68" wp14:editId="5147D014">
                <wp:simplePos x="0" y="0"/>
                <wp:positionH relativeFrom="column">
                  <wp:posOffset>4400550</wp:posOffset>
                </wp:positionH>
                <wp:positionV relativeFrom="paragraph">
                  <wp:posOffset>-324485</wp:posOffset>
                </wp:positionV>
                <wp:extent cx="2261235" cy="396240"/>
                <wp:effectExtent l="0" t="0" r="0" b="0"/>
                <wp:wrapNone/>
                <wp:docPr id="1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61235" cy="396240"/>
                        </a:xfrm>
                        <a:prstGeom prst="rect">
                          <a:avLst/>
                        </a:prstGeom>
                        <a:solidFill>
                          <a:srgbClr val="FFFFFF"/>
                        </a:solidFill>
                        <a:ln>
                          <a:noFill/>
                        </a:ln>
                        <a:effectLst/>
                      </wps:spPr>
                      <wps:bodyPr rot="0" vert="horz" wrap="square" lIns="91440" tIns="45720" rIns="91440" bIns="45720" anchor="t" anchorCtr="0" upright="1">
                        <a:noAutofit/>
                      </wps:bodyPr>
                    </wps:wsp>
                  </a:graphicData>
                </a:graphic>
              </wp:anchor>
            </w:drawing>
          </mc:Choice>
          <mc:Fallback>
            <w:pict>
              <v:rect w14:anchorId="2208BD5E" id="Rectangle 2" o:spid="_x0000_s1026" style="position:absolute;left:0;text-align:left;margin-left:346.5pt;margin-top:-25.55pt;width:178.05pt;height:31.2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" stroked="f"/>
            </w:pict>
          </mc:Fallback>
        </mc:AlternateContent>
      </w:r>
      <w:r>
        <w:rPr>
          <w:rFonts w:ascii="宋体" w:hAnsi="宋体"/>
          <w:b/>
          <w:color w:val="000000" w:themeColor="text1"/>
        </w:rPr>
        <w:t>ICS</w:t>
      </w:r>
      <w:r>
        <w:rPr>
          <w:rFonts w:ascii="宋体" w:hAnsi="宋体"/>
          <w:color w:val="000000" w:themeColor="text1"/>
          <w:lang w:val="en-GB"/>
        </w:rPr>
        <w:t xml:space="preserve"> </w:t>
      </w:r>
      <w:r>
        <w:rPr>
          <w:rFonts w:ascii="宋体" w:hAnsi="宋体"/>
          <w:color w:val="000000" w:themeColor="text1"/>
        </w:rPr>
        <w:t>29.240</w:t>
      </w:r>
    </w:p>
    <w:p w14:paraId="1D27B17F" w14:textId="77777777" w:rsidR="009E29AA" w:rsidRDefault="00776F09">
      <w:pPr>
        <w:spacing w:line="312" w:lineRule="exact"/>
        <w:ind w:left="284"/>
        <w:rPr>
          <w:rFonts w:ascii="宋体" w:hAnsi="宋体"/>
          <w:color w:val="000000" w:themeColor="text1"/>
        </w:rPr>
      </w:pPr>
      <w:r>
        <w:rPr>
          <w:rFonts w:ascii="宋体" w:hAnsi="宋体"/>
          <w:noProof/>
          <w:color w:val="000000" w:themeColor="text1"/>
        </w:rPr>
        <mc:AlternateContent>
          <mc:Choice Requires="wps">
            <w:drawing>
              <wp:anchor distT="0" distB="0" distL="114300" distR="114300" simplePos="0" relativeHeight="251657728" behindDoc="0" locked="1" layoutInCell="0" allowOverlap="1" wp14:anchorId="4B066C2D" wp14:editId="5070DD2D">
                <wp:simplePos x="0" y="0"/>
                <wp:positionH relativeFrom="column">
                  <wp:posOffset>4351020</wp:posOffset>
                </wp:positionH>
                <wp:positionV relativeFrom="paragraph">
                  <wp:posOffset>116205</wp:posOffset>
                </wp:positionV>
                <wp:extent cx="1849755" cy="641985"/>
                <wp:effectExtent l="3810" t="0" r="3810" b="0"/>
                <wp:wrapNone/>
                <wp:docPr id="1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9755" cy="641985"/>
                        </a:xfrm>
                        <a:prstGeom prst="rect">
                          <a:avLst/>
                        </a:prstGeom>
                        <a:noFill/>
                        <a:ln>
                          <a:noFill/>
                        </a:ln>
                        <a:effectLst/>
                      </wps:spPr>
                      <wps:txbx>
                        <w:txbxContent>
                          <w:p w14:paraId="7BD1BA21" w14:textId="77777777" w:rsidR="003A15DF" w:rsidRDefault="003A15DF">
                            <w:pPr>
                              <w:rPr>
                                <w:spacing w:val="6"/>
                              </w:rPr>
                            </w:pPr>
                            <w:r>
                              <w:rPr>
                                <w:rFonts w:ascii="Arial Black" w:hAnsi="Arial Black" w:hint="eastAsia"/>
                                <w:spacing w:val="6"/>
                                <w:sz w:val="72"/>
                              </w:rPr>
                              <w:t>Q/GDW</w:t>
                            </w:r>
                          </w:p>
                        </w:txbxContent>
                      </wps:txbx>
                      <wps:bodyPr rot="0" vert="horz" wrap="square" lIns="0" tIns="0" rIns="0" bIns="0" anchor="t" anchorCtr="0" upright="1">
                        <a:noAutofit/>
                      </wps:bodyPr>
                    </wps:wsp>
                  </a:graphicData>
                </a:graphic>
              </wp:anchor>
            </w:drawing>
          </mc:Choice>
          <mc:Fallback>
            <w:pict>
              <v:rect w14:anchorId="4B066C2D" id="Rectangle 3" o:spid="_x0000_s1026" style="position:absolute;left:0;text-align:left;margin-left:342.6pt;margin-top:9.15pt;width:145.65pt;height:50.5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" o:allowincell="f" filled="f" stroked="f">
                <v:textbox inset="0,0,0,0">
                  <w:txbxContent>
                    <w:p w14:paraId="7BD1BA21" w14:textId="77777777" w:rsidR="003A15DF" w:rsidRDefault="003A15DF">
                      <w:pPr>
                        <w:rPr>
                          <w:spacing w:val="6"/>
                        </w:rPr>
                      </w:pPr>
                      <w:r>
                        <w:rPr>
                          <w:rFonts w:ascii="Arial Black" w:hAnsi="Arial Black" w:hint="eastAsia"/>
                          <w:spacing w:val="6"/>
                          <w:sz w:val="72"/>
                        </w:rPr>
                        <w:t>Q/GDW</w:t>
                      </w:r>
                    </w:p>
                  </w:txbxContent>
                </v:textbox>
                <w10:anchorlock/>
              </v:rect>
            </w:pict>
          </mc:Fallback>
        </mc:AlternateContent>
      </w:r>
    </w:p>
    <w:p w14:paraId="16D11C9F" w14:textId="77777777" w:rsidR="009E29AA" w:rsidRDefault="00776F09">
      <w:pPr>
        <w:spacing w:line="312" w:lineRule="exact"/>
        <w:ind w:left="284"/>
        <w:rPr>
          <w:rFonts w:ascii="宋体" w:hAnsi="宋体"/>
          <w:color w:val="000000" w:themeColor="text1"/>
        </w:rPr>
      </w:pPr>
      <w:r>
        <w:rPr>
          <w:rFonts w:ascii="宋体" w:hAnsi="宋体"/>
          <w:noProof/>
          <w:color w:val="000000" w:themeColor="text1"/>
        </w:rPr>
        <mc:AlternateContent>
          <mc:Choice Requires="wps">
            <w:drawing>
              <wp:anchor distT="0" distB="0" distL="114300" distR="114300" simplePos="0" relativeHeight="251656704" behindDoc="0" locked="0" layoutInCell="0" allowOverlap="1" wp14:anchorId="14E1F798" wp14:editId="3BE43971">
                <wp:simplePos x="0" y="0"/>
                <wp:positionH relativeFrom="column">
                  <wp:posOffset>202565</wp:posOffset>
                </wp:positionH>
                <wp:positionV relativeFrom="paragraph">
                  <wp:posOffset>191135</wp:posOffset>
                </wp:positionV>
                <wp:extent cx="2963545" cy="539750"/>
                <wp:effectExtent l="0" t="0" r="0" b="0"/>
                <wp:wrapNone/>
                <wp:docPr id="1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3545" cy="539750"/>
                        </a:xfrm>
                        <a:prstGeom prst="rect">
                          <a:avLst/>
                        </a:prstGeom>
                        <a:noFill/>
                        <a:ln>
                          <a:noFill/>
                        </a:ln>
                      </wps:spPr>
                      <wps:txbx>
                        <w:txbxContent>
                          <w:p w14:paraId="70200AEC" w14:textId="77777777" w:rsidR="003A15DF" w:rsidRDefault="003A15DF"/>
                        </w:txbxContent>
                      </wps:txbx>
                      <wps:bodyPr rot="0" vert="horz" wrap="square" lIns="91440" tIns="45720" rIns="91440" bIns="45720" anchor="t" anchorCtr="0" upright="1">
                        <a:noAutofit/>
                      </wps:bodyPr>
                    </wps:wsp>
                  </a:graphicData>
                </a:graphic>
              </wp:anchor>
            </w:drawing>
          </mc:Choice>
          <mc:Fallback>
            <w:pict>
              <v:shapetype w14:anchorId="14E1F798" id="_x0000_t202" coordsize="21600,21600" o:spt="202" path="m,l,21600r21600,l21600,xe">
                <v:stroke joinstyle="miter"/>
                <v:path gradientshapeok="t" o:connecttype="rect"/>
              </v:shapetype>
              <v:shape id="Text Box 4" o:spid="_x0000_s1027" type="#_x0000_t202" style="position:absolute;left:0;text-align:left;margin-left:15.95pt;margin-top:15.05pt;width:233.35pt;height:42.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" o:allowincell="f" filled="f" stroked="f">
                <v:textbox>
                  <w:txbxContent>
                    <w:p w14:paraId="70200AEC" w14:textId="77777777" w:rsidR="003A15DF" w:rsidRDefault="003A15DF"/>
                  </w:txbxContent>
                </v:textbox>
              </v:shape>
            </w:pict>
          </mc:Fallback>
        </mc:AlternateContent>
      </w:r>
    </w:p>
    <w:p w14:paraId="6F43BE2D" w14:textId="77777777" w:rsidR="009E29AA" w:rsidRDefault="00776F09">
      <w:pPr>
        <w:spacing w:before="140"/>
        <w:ind w:left="284"/>
        <w:rPr>
          <w:rFonts w:ascii="宋体" w:hAnsi="宋体"/>
          <w:color w:val="000000" w:themeColor="text1"/>
        </w:rPr>
      </w:pPr>
      <w:r>
        <w:rPr>
          <w:rFonts w:ascii="宋体" w:hAnsi="宋体"/>
          <w:noProof/>
          <w:color w:val="000000" w:themeColor="text1"/>
        </w:rPr>
        <mc:AlternateContent>
          <mc:Choice Requires="wps">
            <w:drawing>
              <wp:anchor distT="0" distB="0" distL="114300" distR="114300" simplePos="0" relativeHeight="251655680" behindDoc="0" locked="0" layoutInCell="0" allowOverlap="1" wp14:anchorId="3D7C78DF" wp14:editId="6B35CE2A">
                <wp:simplePos x="0" y="0"/>
                <wp:positionH relativeFrom="column">
                  <wp:posOffset>5180330</wp:posOffset>
                </wp:positionH>
                <wp:positionV relativeFrom="paragraph">
                  <wp:posOffset>209550</wp:posOffset>
                </wp:positionV>
                <wp:extent cx="935990" cy="201295"/>
                <wp:effectExtent l="4445" t="3810" r="2540" b="4445"/>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990" cy="201295"/>
                        </a:xfrm>
                        <a:prstGeom prst="rect">
                          <a:avLst/>
                        </a:prstGeom>
                        <a:noFill/>
                        <a:ln>
                          <a:noFill/>
                        </a:ln>
                        <a:effectLst/>
                      </wps:spPr>
                      <wps:txbx>
                        <w:txbxContent>
                          <w:p w14:paraId="4E629FCC" w14:textId="77777777" w:rsidR="003A15DF" w:rsidRDefault="003A15DF"/>
                        </w:txbxContent>
                      </wps:txbx>
                      <wps:bodyPr rot="0" vert="horz" wrap="square" lIns="91440" tIns="45720" rIns="91440" bIns="45720" anchor="t" anchorCtr="0" upright="1">
                        <a:noAutofit/>
                      </wps:bodyPr>
                    </wps:wsp>
                  </a:graphicData>
                </a:graphic>
              </wp:anchor>
            </w:drawing>
          </mc:Choice>
          <mc:Fallback>
            <w:pict>
              <v:shape w14:anchorId="3D7C78DF" id="Text Box 5" o:spid="_x0000_s1028" type="#_x0000_t202" style="position:absolute;left:0;text-align:left;margin-left:407.9pt;margin-top:16.5pt;width:73.7pt;height:15.8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" o:allowincell="f" filled="f" stroked="f">
                <v:textbox>
                  <w:txbxContent>
                    <w:p w14:paraId="4E629FCC" w14:textId="77777777" w:rsidR="003A15DF" w:rsidRDefault="003A15DF"/>
                  </w:txbxContent>
                </v:textbox>
              </v:shape>
            </w:pict>
          </mc:Fallback>
        </mc:AlternateContent>
      </w:r>
    </w:p>
    <w:p w14:paraId="14E3A9F4" w14:textId="77777777" w:rsidR="009E29AA" w:rsidRDefault="00776F09">
      <w:pPr>
        <w:spacing w:before="360"/>
        <w:ind w:right="-125" w:hanging="125"/>
        <w:jc w:val="center"/>
        <w:rPr>
          <w:rFonts w:ascii="宋体" w:hAnsi="宋体"/>
          <w:color w:val="000000" w:themeColor="text1"/>
          <w:spacing w:val="60"/>
          <w:w w:val="142"/>
          <w:sz w:val="52"/>
        </w:rPr>
      </w:pPr>
      <w:r>
        <w:rPr>
          <w:rFonts w:ascii="宋体" w:hAnsi="宋体"/>
          <w:noProof/>
          <w:color w:val="000000" w:themeColor="text1"/>
          <w:spacing w:val="60"/>
          <w:w w:val="142"/>
          <w:sz w:val="52"/>
        </w:rPr>
        <mc:AlternateContent>
          <mc:Choice Requires="wps">
            <w:drawing>
              <wp:anchor distT="0" distB="0" distL="114300" distR="114300" simplePos="0" relativeHeight="251653632" behindDoc="0" locked="0" layoutInCell="0" allowOverlap="1" wp14:anchorId="0A330238" wp14:editId="61E8D39E">
                <wp:simplePos x="0" y="0"/>
                <wp:positionH relativeFrom="column">
                  <wp:posOffset>-635</wp:posOffset>
                </wp:positionH>
                <wp:positionV relativeFrom="paragraph">
                  <wp:posOffset>299720</wp:posOffset>
                </wp:positionV>
                <wp:extent cx="6120130" cy="347345"/>
                <wp:effectExtent l="0" t="0" r="0" b="0"/>
                <wp:wrapNone/>
                <wp:docPr id="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347345"/>
                        </a:xfrm>
                        <a:prstGeom prst="rect">
                          <a:avLst/>
                        </a:prstGeom>
                        <a:noFill/>
                        <a:ln>
                          <a:noFill/>
                        </a:ln>
                      </wps:spPr>
                      <wps:txbx>
                        <w:txbxContent>
                          <w:p w14:paraId="6671A00B" w14:textId="77777777" w:rsidR="003A15DF" w:rsidRDefault="003A15DF"/>
                        </w:txbxContent>
                      </wps:txbx>
                      <wps:bodyPr rot="0" vert="horz" wrap="square" lIns="91440" tIns="45720" rIns="91440" bIns="45720" anchor="t" anchorCtr="0" upright="1">
                        <a:noAutofit/>
                      </wps:bodyPr>
                    </wps:wsp>
                  </a:graphicData>
                </a:graphic>
              </wp:anchor>
            </w:drawing>
          </mc:Choice>
          <mc:Fallback>
            <w:pict>
              <v:shape w14:anchorId="0A330238" id="Text Box 6" o:spid="_x0000_s1029" type="#_x0000_t202" style="position:absolute;left:0;text-align:left;margin-left:-.05pt;margin-top:23.6pt;width:481.9pt;height:27.3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" o:allowincell="f" filled="f" stroked="f">
                <v:textbox>
                  <w:txbxContent>
                    <w:p w14:paraId="6671A00B" w14:textId="77777777" w:rsidR="003A15DF" w:rsidRDefault="003A15DF"/>
                  </w:txbxContent>
                </v:textbox>
              </v:shape>
            </w:pict>
          </mc:Fallback>
        </mc:AlternateContent>
      </w:r>
      <w:r>
        <w:rPr>
          <w:rFonts w:ascii="宋体" w:hAnsi="宋体"/>
          <w:noProof/>
          <w:color w:val="000000" w:themeColor="text1"/>
          <w:spacing w:val="60"/>
          <w:w w:val="142"/>
          <w:sz w:val="52"/>
        </w:rPr>
        <mc:AlternateContent>
          <mc:Choice Requires="wps">
            <w:drawing>
              <wp:anchor distT="0" distB="0" distL="114300" distR="114300" simplePos="0" relativeHeight="251654656" behindDoc="0" locked="0" layoutInCell="0" allowOverlap="1" wp14:anchorId="3C0B33DC" wp14:editId="14D14223">
                <wp:simplePos x="0" y="0"/>
                <wp:positionH relativeFrom="column">
                  <wp:posOffset>4200525</wp:posOffset>
                </wp:positionH>
                <wp:positionV relativeFrom="paragraph">
                  <wp:posOffset>608330</wp:posOffset>
                </wp:positionV>
                <wp:extent cx="285115" cy="899795"/>
                <wp:effectExtent l="0" t="3810" r="4445" b="1270"/>
                <wp:wrapNone/>
                <wp:docPr id="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15" cy="899795"/>
                        </a:xfrm>
                        <a:prstGeom prst="rect">
                          <a:avLst/>
                        </a:prstGeom>
                        <a:noFill/>
                        <a:ln>
                          <a:noFill/>
                        </a:ln>
                        <a:effectLst/>
                      </wps:spPr>
                      <wps:txbx>
                        <w:txbxContent>
                          <w:p w14:paraId="4CA3D83F" w14:textId="77777777" w:rsidR="003A15DF" w:rsidRDefault="003A15DF"/>
                        </w:txbxContent>
                      </wps:txbx>
                      <wps:bodyPr rot="0" vert="horz" wrap="square" lIns="91440" tIns="45720" rIns="91440" bIns="45720" anchor="t" anchorCtr="0" upright="1">
                        <a:noAutofit/>
                      </wps:bodyPr>
                    </wps:wsp>
                  </a:graphicData>
                </a:graphic>
              </wp:anchor>
            </w:drawing>
          </mc:Choice>
          <mc:Fallback>
            <w:pict>
              <v:shape w14:anchorId="3C0B33DC" id="Text Box 7" o:spid="_x0000_s1030" type="#_x0000_t202" style="position:absolute;left:0;text-align:left;margin-left:330.75pt;margin-top:47.9pt;width:22.45pt;height:70.8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" o:allowincell="f" filled="f" stroked="f">
                <v:textbox>
                  <w:txbxContent>
                    <w:p w14:paraId="4CA3D83F" w14:textId="77777777" w:rsidR="003A15DF" w:rsidRDefault="003A15DF"/>
                  </w:txbxContent>
                </v:textbox>
              </v:shape>
            </w:pict>
          </mc:Fallback>
        </mc:AlternateContent>
      </w:r>
      <w:r>
        <w:rPr>
          <w:rFonts w:ascii="宋体" w:hAnsi="宋体"/>
          <w:noProof/>
          <w:color w:val="000000" w:themeColor="text1"/>
          <w:spacing w:val="60"/>
          <w:w w:val="142"/>
          <w:sz w:val="52"/>
        </w:rPr>
        <mc:AlternateContent>
          <mc:Choice Requires="wps">
            <w:drawing>
              <wp:anchor distT="0" distB="0" distL="114300" distR="114300" simplePos="0" relativeHeight="251652608" behindDoc="0" locked="0" layoutInCell="0" allowOverlap="1" wp14:anchorId="3AE2E992" wp14:editId="2E274A00">
                <wp:simplePos x="0" y="0"/>
                <wp:positionH relativeFrom="column">
                  <wp:posOffset>4867275</wp:posOffset>
                </wp:positionH>
                <wp:positionV relativeFrom="paragraph">
                  <wp:posOffset>608330</wp:posOffset>
                </wp:positionV>
                <wp:extent cx="1161415" cy="252095"/>
                <wp:effectExtent l="0" t="3810" r="4445" b="1270"/>
                <wp:wrapNone/>
                <wp:docPr id="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1415" cy="252095"/>
                        </a:xfrm>
                        <a:prstGeom prst="rect">
                          <a:avLst/>
                        </a:prstGeom>
                        <a:noFill/>
                        <a:ln>
                          <a:noFill/>
                        </a:ln>
                        <a:effectLst/>
                      </wps:spPr>
                      <wps:txbx>
                        <w:txbxContent>
                          <w:p w14:paraId="0A46632C" w14:textId="77777777" w:rsidR="003A15DF" w:rsidRDefault="003A15DF"/>
                        </w:txbxContent>
                      </wps:txbx>
                      <wps:bodyPr rot="0" vert="horz" wrap="square" lIns="91440" tIns="45720" rIns="91440" bIns="45720" anchor="t" anchorCtr="0" upright="1">
                        <a:noAutofit/>
                      </wps:bodyPr>
                    </wps:wsp>
                  </a:graphicData>
                </a:graphic>
              </wp:anchor>
            </w:drawing>
          </mc:Choice>
          <mc:Fallback>
            <w:pict>
              <v:shape w14:anchorId="3AE2E992" id="Text Box 8" o:spid="_x0000_s1031" type="#_x0000_t202" style="position:absolute;left:0;text-align:left;margin-left:383.25pt;margin-top:47.9pt;width:91.45pt;height:19.8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" o:allowincell="f" filled="f" stroked="f">
                <v:textbox>
                  <w:txbxContent>
                    <w:p w14:paraId="0A46632C" w14:textId="77777777" w:rsidR="003A15DF" w:rsidRDefault="003A15DF"/>
                  </w:txbxContent>
                </v:textbox>
              </v:shape>
            </w:pict>
          </mc:Fallback>
        </mc:AlternateContent>
      </w:r>
      <w:r>
        <w:rPr>
          <w:rFonts w:ascii="宋体" w:hAnsi="宋体" w:hint="eastAsia"/>
          <w:color w:val="000000" w:themeColor="text1"/>
          <w:spacing w:val="60"/>
          <w:w w:val="142"/>
          <w:sz w:val="52"/>
        </w:rPr>
        <w:t>国家电网公司企业标准</w:t>
      </w:r>
    </w:p>
    <w:p w14:paraId="7CFBB4CD" w14:textId="77777777" w:rsidR="009E29AA" w:rsidRDefault="00776F09">
      <w:pPr>
        <w:spacing w:before="400" w:after="40" w:line="360" w:lineRule="exact"/>
        <w:ind w:right="284"/>
        <w:jc w:val="right"/>
        <w:rPr>
          <w:rFonts w:ascii="宋体" w:hAnsi="宋体"/>
          <w:color w:val="000000" w:themeColor="text1"/>
          <w:sz w:val="28"/>
        </w:rPr>
      </w:pPr>
      <w:r>
        <w:rPr>
          <w:rFonts w:ascii="宋体" w:hAnsi="宋体"/>
          <w:noProof/>
          <w:color w:val="000000" w:themeColor="text1"/>
          <w:spacing w:val="10"/>
          <w:w w:val="140"/>
          <w:sz w:val="52"/>
        </w:rPr>
        <mc:AlternateContent>
          <mc:Choice Requires="wps">
            <w:drawing>
              <wp:anchor distT="0" distB="0" distL="114300" distR="114300" simplePos="0" relativeHeight="251658752" behindDoc="0" locked="0" layoutInCell="1" allowOverlap="1" wp14:anchorId="344EB22D" wp14:editId="4A162976">
                <wp:simplePos x="0" y="0"/>
                <wp:positionH relativeFrom="column">
                  <wp:posOffset>4367530</wp:posOffset>
                </wp:positionH>
                <wp:positionV relativeFrom="paragraph">
                  <wp:posOffset>438150</wp:posOffset>
                </wp:positionV>
                <wp:extent cx="285115" cy="215900"/>
                <wp:effectExtent l="1270" t="0" r="0" b="3810"/>
                <wp:wrapNone/>
                <wp:docPr id="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15" cy="215900"/>
                        </a:xfrm>
                        <a:prstGeom prst="rect">
                          <a:avLst/>
                        </a:prstGeom>
                        <a:noFill/>
                        <a:ln>
                          <a:noFill/>
                        </a:ln>
                        <a:effectLst/>
                      </wps:spPr>
                      <wps:txbx>
                        <w:txbxContent>
                          <w:p w14:paraId="32D163B9" w14:textId="77777777" w:rsidR="003A15DF" w:rsidRDefault="003A15DF"/>
                        </w:txbxContent>
                      </wps:txbx>
                      <wps:bodyPr rot="0" vert="horz" wrap="square" lIns="0" tIns="0" rIns="0" bIns="0" anchor="t" anchorCtr="0" upright="1">
                        <a:noAutofit/>
                      </wps:bodyPr>
                    </wps:wsp>
                  </a:graphicData>
                </a:graphic>
              </wp:anchor>
            </w:drawing>
          </mc:Choice>
          <mc:Fallback>
            <w:pict>
              <v:shape w14:anchorId="344EB22D" id="Text Box 9" o:spid="_x0000_s1032" type="#_x0000_t202" style="position:absolute;left:0;text-align:left;margin-left:343.9pt;margin-top:34.5pt;width:22.45pt;height:17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" filled="f" stroked="f">
                <v:textbox inset="0,0,0,0">
                  <w:txbxContent>
                    <w:p w14:paraId="32D163B9" w14:textId="77777777" w:rsidR="003A15DF" w:rsidRDefault="003A15DF"/>
                  </w:txbxContent>
                </v:textbox>
              </v:shape>
            </w:pict>
          </mc:Fallback>
        </mc:AlternateContent>
      </w:r>
      <w:r>
        <w:rPr>
          <w:rFonts w:ascii="宋体" w:hAnsi="宋体"/>
          <w:b/>
          <w:color w:val="000000" w:themeColor="text1"/>
          <w:sz w:val="28"/>
        </w:rPr>
        <w:t>Q / GDW</w:t>
      </w:r>
      <w:r>
        <w:rPr>
          <w:rFonts w:ascii="宋体" w:hAnsi="宋体"/>
          <w:color w:val="000000" w:themeColor="text1"/>
          <w:sz w:val="28"/>
          <w:vertAlign w:val="subscript"/>
        </w:rPr>
        <w:t xml:space="preserve">　</w:t>
      </w:r>
      <w:r>
        <w:rPr>
          <w:rFonts w:ascii="宋体" w:hAnsi="宋体"/>
          <w:color w:val="000000" w:themeColor="text1"/>
          <w:sz w:val="28"/>
        </w:rPr>
        <w:t xml:space="preserve">1513 </w:t>
      </w:r>
      <w:r>
        <w:rPr>
          <w:rFonts w:ascii="宋体" w:hAnsi="宋体" w:hint="eastAsia"/>
          <w:color w:val="000000" w:themeColor="text1"/>
          <w:sz w:val="28"/>
        </w:rPr>
        <w:t>—</w:t>
      </w:r>
      <w:r>
        <w:rPr>
          <w:rFonts w:ascii="宋体" w:hAnsi="宋体"/>
          <w:color w:val="000000" w:themeColor="text1"/>
          <w:sz w:val="28"/>
          <w:vertAlign w:val="subscript"/>
        </w:rPr>
        <w:t xml:space="preserve"> </w:t>
      </w:r>
      <w:r>
        <w:rPr>
          <w:rFonts w:ascii="宋体" w:hAnsi="宋体"/>
          <w:color w:val="000000" w:themeColor="text1"/>
          <w:sz w:val="28"/>
        </w:rPr>
        <w:t>2016</w:t>
      </w:r>
    </w:p>
    <w:p w14:paraId="5F542165" w14:textId="77777777" w:rsidR="009E29AA" w:rsidRDefault="00776F09">
      <w:pPr>
        <w:ind w:right="284"/>
        <w:jc w:val="right"/>
        <w:rPr>
          <w:rFonts w:ascii="宋体" w:hAnsi="宋体"/>
          <w:color w:val="000000" w:themeColor="text1"/>
        </w:rPr>
      </w:pPr>
      <w:r>
        <w:rPr>
          <w:rFonts w:ascii="宋体" w:hAnsi="宋体"/>
          <w:noProof/>
          <w:color w:val="000000" w:themeColor="text1"/>
        </w:rPr>
        <mc:AlternateContent>
          <mc:Choice Requires="wps">
            <w:drawing>
              <wp:anchor distT="0" distB="0" distL="114300" distR="114300" simplePos="0" relativeHeight="251651584" behindDoc="1" locked="0" layoutInCell="1" allowOverlap="1" wp14:anchorId="4F4167C9" wp14:editId="1B3774A5">
                <wp:simplePos x="0" y="0"/>
                <wp:positionH relativeFrom="column">
                  <wp:posOffset>-635</wp:posOffset>
                </wp:positionH>
                <wp:positionV relativeFrom="page">
                  <wp:posOffset>2675255</wp:posOffset>
                </wp:positionV>
                <wp:extent cx="6120130" cy="635"/>
                <wp:effectExtent l="14605" t="8255" r="8890" b="10160"/>
                <wp:wrapNone/>
                <wp:docPr id="5"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20130" cy="635"/>
                        </a:xfrm>
                        <a:prstGeom prst="line">
                          <a:avLst/>
                        </a:prstGeom>
                        <a:noFill/>
                        <a:ln w="15240">
                          <a:solidFill>
                            <a:srgbClr val="000000"/>
                          </a:solidFill>
                          <a:round/>
                        </a:ln>
                        <a:effectLst/>
                      </wps:spPr>
                      <wps:bodyPr/>
                    </wps:wsp>
                  </a:graphicData>
                </a:graphic>
              </wp:anchor>
            </w:drawing>
          </mc:Choice>
          <mc:Fallback>
            <w:pict>
              <v:line w14:anchorId="45BFA032" id="Line 10" o:spid="_x0000_s1026" style="position:absolute;left:0;text-align:left;flip:x;z-index:-251664896;visibility:visible;mso-wrap-style:square;mso-wrap-distance-left:9pt;mso-wrap-distance-top:0;mso-wrap-distance-right:9pt;mso-wrap-distance-bottom:0;mso-position-horizontal:absolute;mso-position-horizontal-relative:text;mso-position-vertical:absolute;mso-position-vertical-relative:page" from="-.05pt,210.65pt" to="481.85pt,2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" strokeweight="1.2pt">
                <w10:wrap anchory="page"/>
              </v:line>
            </w:pict>
          </mc:Fallback>
        </mc:AlternateContent>
      </w:r>
    </w:p>
    <w:p w14:paraId="39920286" w14:textId="77777777" w:rsidR="009E29AA" w:rsidRDefault="009E29AA">
      <w:pPr>
        <w:ind w:right="284"/>
        <w:jc w:val="right"/>
        <w:rPr>
          <w:rFonts w:ascii="宋体" w:hAnsi="宋体"/>
          <w:color w:val="000000" w:themeColor="text1"/>
        </w:rPr>
      </w:pPr>
    </w:p>
    <w:p w14:paraId="3177988F" w14:textId="77777777" w:rsidR="009E29AA" w:rsidRDefault="009E29AA">
      <w:pPr>
        <w:ind w:right="284"/>
        <w:jc w:val="right"/>
        <w:rPr>
          <w:rFonts w:ascii="宋体" w:hAnsi="宋体"/>
          <w:color w:val="000000" w:themeColor="text1"/>
        </w:rPr>
      </w:pPr>
    </w:p>
    <w:p w14:paraId="54248389" w14:textId="77777777" w:rsidR="009E29AA" w:rsidRDefault="009E29AA">
      <w:pPr>
        <w:ind w:right="284"/>
        <w:jc w:val="right"/>
        <w:rPr>
          <w:rFonts w:ascii="宋体" w:hAnsi="宋体"/>
          <w:color w:val="000000" w:themeColor="text1"/>
        </w:rPr>
      </w:pPr>
    </w:p>
    <w:p w14:paraId="17D6F397" w14:textId="77777777" w:rsidR="009E29AA" w:rsidRDefault="009E29AA">
      <w:pPr>
        <w:ind w:right="284"/>
        <w:jc w:val="right"/>
        <w:rPr>
          <w:rFonts w:ascii="宋体" w:hAnsi="宋体"/>
          <w:color w:val="000000" w:themeColor="text1"/>
        </w:rPr>
      </w:pPr>
    </w:p>
    <w:p w14:paraId="2C4BB303" w14:textId="77777777" w:rsidR="009E29AA" w:rsidRDefault="009E29AA">
      <w:pPr>
        <w:ind w:right="284"/>
        <w:jc w:val="right"/>
        <w:rPr>
          <w:rFonts w:ascii="宋体" w:hAnsi="宋体"/>
          <w:color w:val="000000" w:themeColor="text1"/>
        </w:rPr>
      </w:pPr>
    </w:p>
    <w:p w14:paraId="6F1F34AE" w14:textId="77777777" w:rsidR="009E29AA" w:rsidRDefault="009E29AA">
      <w:pPr>
        <w:spacing w:line="240" w:lineRule="exact"/>
        <w:ind w:right="284"/>
        <w:jc w:val="right"/>
        <w:rPr>
          <w:rFonts w:ascii="宋体" w:hAnsi="宋体"/>
          <w:color w:val="000000" w:themeColor="text1"/>
        </w:rPr>
      </w:pPr>
    </w:p>
    <w:p w14:paraId="1B34F910" w14:textId="77777777" w:rsidR="009E29AA" w:rsidRDefault="009E29AA">
      <w:pPr>
        <w:ind w:right="284"/>
        <w:jc w:val="right"/>
        <w:rPr>
          <w:rFonts w:ascii="宋体" w:hAnsi="宋体"/>
          <w:color w:val="000000" w:themeColor="text1"/>
        </w:rPr>
      </w:pPr>
    </w:p>
    <w:p w14:paraId="5A43AC68" w14:textId="77777777" w:rsidR="009E29AA" w:rsidRDefault="00776F09">
      <w:pPr>
        <w:spacing w:line="600" w:lineRule="exact"/>
        <w:jc w:val="center"/>
        <w:rPr>
          <w:rFonts w:ascii="宋体" w:hAnsi="宋体"/>
          <w:color w:val="000000" w:themeColor="text1"/>
          <w:sz w:val="54"/>
          <w:lang w:val="zh-CN"/>
        </w:rPr>
      </w:pPr>
      <w:bookmarkStart w:id="4" w:name="_Toc263406221"/>
      <w:bookmarkStart w:id="5" w:name="_Toc264900087"/>
      <w:bookmarkStart w:id="6" w:name="_Toc263405974"/>
      <w:bookmarkStart w:id="7" w:name="_Toc263371081"/>
      <w:r>
        <w:rPr>
          <w:rFonts w:ascii="宋体" w:hAnsi="宋体" w:hint="eastAsia"/>
          <w:color w:val="000000" w:themeColor="text1"/>
          <w:kern w:val="0"/>
          <w:sz w:val="54"/>
        </w:rPr>
        <w:t>配电自动化系统主站功能规范</w:t>
      </w:r>
      <w:bookmarkEnd w:id="4"/>
      <w:bookmarkEnd w:id="5"/>
      <w:bookmarkEnd w:id="6"/>
      <w:bookmarkEnd w:id="7"/>
    </w:p>
    <w:p w14:paraId="713A0A90" w14:textId="77777777" w:rsidR="009E29AA" w:rsidRDefault="009E29AA">
      <w:pPr>
        <w:spacing w:before="260" w:line="280" w:lineRule="exact"/>
        <w:jc w:val="center"/>
        <w:rPr>
          <w:rFonts w:ascii="宋体" w:hAnsi="宋体"/>
          <w:b/>
          <w:color w:val="000000" w:themeColor="text1"/>
          <w:sz w:val="18"/>
        </w:rPr>
      </w:pPr>
    </w:p>
    <w:p w14:paraId="5AB42F05" w14:textId="77777777" w:rsidR="009E29AA" w:rsidRDefault="00776F09">
      <w:pPr>
        <w:spacing w:line="260" w:lineRule="exact"/>
        <w:jc w:val="center"/>
        <w:rPr>
          <w:rFonts w:ascii="宋体" w:hAnsi="宋体"/>
          <w:b/>
          <w:color w:val="000000" w:themeColor="text1"/>
          <w:sz w:val="28"/>
        </w:rPr>
      </w:pPr>
      <w:r>
        <w:rPr>
          <w:rFonts w:ascii="宋体" w:hAnsi="宋体"/>
          <w:b/>
          <w:color w:val="000000" w:themeColor="text1"/>
          <w:sz w:val="28"/>
        </w:rPr>
        <w:t>Function specifications for master station</w:t>
      </w:r>
    </w:p>
    <w:p w14:paraId="4D7CC4A2" w14:textId="77777777" w:rsidR="009E29AA" w:rsidRDefault="00776F09">
      <w:pPr>
        <w:spacing w:before="100" w:line="260" w:lineRule="exact"/>
        <w:jc w:val="center"/>
        <w:rPr>
          <w:rFonts w:ascii="宋体" w:hAnsi="宋体"/>
          <w:b/>
          <w:color w:val="000000" w:themeColor="text1"/>
          <w:sz w:val="28"/>
        </w:rPr>
      </w:pPr>
      <w:r>
        <w:rPr>
          <w:rFonts w:ascii="宋体" w:hAnsi="宋体"/>
          <w:b/>
          <w:color w:val="000000" w:themeColor="text1"/>
          <w:sz w:val="28"/>
        </w:rPr>
        <w:t xml:space="preserve"> system of distribution automation </w:t>
      </w:r>
    </w:p>
    <w:p w14:paraId="46905152" w14:textId="77777777" w:rsidR="009E29AA" w:rsidRDefault="009E29AA">
      <w:pPr>
        <w:spacing w:before="240" w:line="600" w:lineRule="exact"/>
        <w:jc w:val="center"/>
        <w:rPr>
          <w:rFonts w:ascii="宋体" w:hAnsi="宋体"/>
          <w:color w:val="000000" w:themeColor="text1"/>
          <w:sz w:val="54"/>
        </w:rPr>
      </w:pPr>
    </w:p>
    <w:p w14:paraId="298C81CB" w14:textId="77777777" w:rsidR="009E29AA" w:rsidRDefault="009E29AA">
      <w:pPr>
        <w:jc w:val="center"/>
        <w:rPr>
          <w:rFonts w:ascii="宋体" w:hAnsi="宋体"/>
          <w:color w:val="000000" w:themeColor="text1"/>
        </w:rPr>
      </w:pPr>
    </w:p>
    <w:p w14:paraId="0E5C1BC5" w14:textId="77777777" w:rsidR="009E29AA" w:rsidRDefault="009E29AA">
      <w:pPr>
        <w:jc w:val="center"/>
        <w:rPr>
          <w:rFonts w:ascii="宋体" w:hAnsi="宋体"/>
          <w:color w:val="000000" w:themeColor="text1"/>
        </w:rPr>
      </w:pPr>
    </w:p>
    <w:p w14:paraId="7EA211EE" w14:textId="77777777" w:rsidR="009E29AA" w:rsidRDefault="009E29AA">
      <w:pPr>
        <w:jc w:val="center"/>
        <w:rPr>
          <w:rFonts w:ascii="宋体" w:hAnsi="宋体"/>
          <w:color w:val="000000" w:themeColor="text1"/>
        </w:rPr>
      </w:pPr>
    </w:p>
    <w:p w14:paraId="2A96CE99" w14:textId="77777777" w:rsidR="009E29AA" w:rsidRDefault="009E29AA">
      <w:pPr>
        <w:jc w:val="center"/>
        <w:rPr>
          <w:rFonts w:ascii="宋体" w:hAnsi="宋体"/>
          <w:color w:val="000000" w:themeColor="text1"/>
        </w:rPr>
      </w:pPr>
    </w:p>
    <w:p w14:paraId="7680963A" w14:textId="77777777" w:rsidR="009E29AA" w:rsidRDefault="009E29AA">
      <w:pPr>
        <w:spacing w:before="60" w:line="312" w:lineRule="exact"/>
        <w:jc w:val="center"/>
        <w:rPr>
          <w:rFonts w:ascii="宋体" w:hAnsi="宋体"/>
          <w:b/>
          <w:color w:val="000000" w:themeColor="text1"/>
          <w:sz w:val="28"/>
        </w:rPr>
      </w:pPr>
    </w:p>
    <w:p w14:paraId="3E101652" w14:textId="77777777" w:rsidR="009E29AA" w:rsidRDefault="009E29AA">
      <w:pPr>
        <w:spacing w:before="100" w:line="480" w:lineRule="exact"/>
        <w:jc w:val="center"/>
        <w:rPr>
          <w:rFonts w:ascii="宋体" w:hAnsi="宋体"/>
          <w:color w:val="000000" w:themeColor="text1"/>
          <w:sz w:val="28"/>
        </w:rPr>
      </w:pPr>
    </w:p>
    <w:p w14:paraId="0A352D52" w14:textId="77777777" w:rsidR="009E29AA" w:rsidRDefault="009E29AA">
      <w:pPr>
        <w:spacing w:before="240" w:line="600" w:lineRule="exact"/>
        <w:jc w:val="center"/>
        <w:rPr>
          <w:rFonts w:ascii="宋体" w:hAnsi="宋体"/>
          <w:color w:val="000000" w:themeColor="text1"/>
          <w:sz w:val="54"/>
        </w:rPr>
      </w:pPr>
    </w:p>
    <w:p w14:paraId="35185AFC" w14:textId="77777777" w:rsidR="009E29AA" w:rsidRDefault="009E29AA">
      <w:pPr>
        <w:spacing w:before="320"/>
        <w:jc w:val="center"/>
        <w:rPr>
          <w:rFonts w:ascii="宋体" w:hAnsi="宋体"/>
          <w:b/>
          <w:color w:val="000000" w:themeColor="text1"/>
        </w:rPr>
      </w:pPr>
    </w:p>
    <w:p w14:paraId="0267583B" w14:textId="77777777" w:rsidR="009E29AA" w:rsidRDefault="009E29AA">
      <w:pPr>
        <w:spacing w:before="160"/>
        <w:jc w:val="center"/>
        <w:rPr>
          <w:rFonts w:ascii="宋体" w:hAnsi="宋体"/>
          <w:b/>
          <w:color w:val="000000" w:themeColor="text1"/>
        </w:rPr>
      </w:pPr>
    </w:p>
    <w:p w14:paraId="51B08B60" w14:textId="77777777" w:rsidR="009E29AA" w:rsidRDefault="009E29AA">
      <w:pPr>
        <w:spacing w:before="240" w:after="160"/>
        <w:jc w:val="center"/>
        <w:rPr>
          <w:rFonts w:ascii="宋体" w:hAnsi="宋体"/>
          <w:b/>
          <w:color w:val="000000" w:themeColor="text1"/>
        </w:rPr>
      </w:pPr>
    </w:p>
    <w:p w14:paraId="7CDFC7B4" w14:textId="77777777" w:rsidR="009E29AA" w:rsidRDefault="00776F09">
      <w:pPr>
        <w:tabs>
          <w:tab w:val="right" w:pos="9639"/>
        </w:tabs>
        <w:spacing w:before="420" w:line="320" w:lineRule="exact"/>
        <w:rPr>
          <w:rFonts w:ascii="宋体" w:hAnsi="宋体"/>
          <w:color w:val="000000" w:themeColor="text1"/>
          <w:sz w:val="28"/>
        </w:rPr>
      </w:pPr>
      <w:r>
        <w:rPr>
          <w:rFonts w:ascii="宋体" w:hAnsi="宋体"/>
          <w:noProof/>
          <w:color w:val="000000" w:themeColor="text1"/>
          <w:sz w:val="28"/>
        </w:rPr>
        <mc:AlternateContent>
          <mc:Choice Requires="wps">
            <w:drawing>
              <wp:anchor distT="0" distB="0" distL="114300" distR="114300" simplePos="0" relativeHeight="251659776" behindDoc="0" locked="0" layoutInCell="0" allowOverlap="1" wp14:anchorId="3982A3A0" wp14:editId="63CC081D">
                <wp:simplePos x="0" y="0"/>
                <wp:positionH relativeFrom="column">
                  <wp:posOffset>17780</wp:posOffset>
                </wp:positionH>
                <wp:positionV relativeFrom="paragraph">
                  <wp:posOffset>247650</wp:posOffset>
                </wp:positionV>
                <wp:extent cx="67310" cy="575945"/>
                <wp:effectExtent l="4445" t="0" r="4445" b="0"/>
                <wp:wrapNone/>
                <wp:docPr id="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 cy="575945"/>
                        </a:xfrm>
                        <a:prstGeom prst="rect">
                          <a:avLst/>
                        </a:prstGeom>
                        <a:noFill/>
                        <a:ln>
                          <a:noFill/>
                        </a:ln>
                        <a:effectLst/>
                      </wps:spPr>
                      <wps:txbx>
                        <w:txbxContent>
                          <w:p w14:paraId="55E57982" w14:textId="77777777" w:rsidR="003A15DF" w:rsidRDefault="003A15DF"/>
                        </w:txbxContent>
                      </wps:txbx>
                      <wps:bodyPr rot="0" vert="horz" wrap="square" lIns="91440" tIns="45720" rIns="91440" bIns="45720" anchor="t" anchorCtr="0" upright="1">
                        <a:noAutofit/>
                      </wps:bodyPr>
                    </wps:wsp>
                  </a:graphicData>
                </a:graphic>
              </wp:anchor>
            </w:drawing>
          </mc:Choice>
          <mc:Fallback>
            <w:pict>
              <v:shape w14:anchorId="3982A3A0" id="Text Box 11" o:spid="_x0000_s1033" type="#_x0000_t202" style="position:absolute;left:0;text-align:left;margin-left:1.4pt;margin-top:19.5pt;width:5.3pt;height:45.3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" o:allowincell="f" filled="f" stroked="f">
                <v:textbox>
                  <w:txbxContent>
                    <w:p w14:paraId="55E57982" w14:textId="77777777" w:rsidR="003A15DF" w:rsidRDefault="003A15DF"/>
                  </w:txbxContent>
                </v:textbox>
              </v:shape>
            </w:pict>
          </mc:Fallback>
        </mc:AlternateContent>
      </w:r>
      <w:r>
        <w:rPr>
          <w:rFonts w:ascii="宋体" w:hAnsi="宋体"/>
          <w:color w:val="000000" w:themeColor="text1"/>
          <w:sz w:val="28"/>
        </w:rPr>
        <w:t>2016-</w:t>
      </w:r>
      <w:r>
        <w:rPr>
          <w:rFonts w:ascii="宋体" w:hAnsi="宋体" w:hint="eastAsia"/>
          <w:b/>
          <w:color w:val="000000" w:themeColor="text1"/>
          <w:sz w:val="28"/>
        </w:rPr>
        <w:t>××</w:t>
      </w:r>
      <w:r>
        <w:rPr>
          <w:rFonts w:ascii="宋体" w:hAnsi="宋体"/>
          <w:color w:val="000000" w:themeColor="text1"/>
          <w:sz w:val="28"/>
        </w:rPr>
        <w:t>-</w:t>
      </w:r>
      <w:r>
        <w:rPr>
          <w:rFonts w:ascii="宋体" w:hAnsi="宋体" w:hint="eastAsia"/>
          <w:b/>
          <w:color w:val="000000" w:themeColor="text1"/>
          <w:sz w:val="28"/>
        </w:rPr>
        <w:t>××</w:t>
      </w:r>
      <w:r>
        <w:rPr>
          <w:rFonts w:ascii="宋体" w:hAnsi="宋体" w:hint="eastAsia"/>
          <w:color w:val="000000" w:themeColor="text1"/>
          <w:sz w:val="28"/>
        </w:rPr>
        <w:t>发布</w:t>
      </w:r>
      <w:r>
        <w:rPr>
          <w:rFonts w:ascii="宋体" w:hAnsi="宋体"/>
          <w:color w:val="000000" w:themeColor="text1"/>
          <w:sz w:val="28"/>
        </w:rPr>
        <w:tab/>
        <w:t>2016-</w:t>
      </w:r>
      <w:r>
        <w:rPr>
          <w:rFonts w:ascii="宋体" w:hAnsi="宋体" w:hint="eastAsia"/>
          <w:b/>
          <w:color w:val="000000" w:themeColor="text1"/>
          <w:sz w:val="28"/>
        </w:rPr>
        <w:t>××</w:t>
      </w:r>
      <w:r>
        <w:rPr>
          <w:rFonts w:ascii="宋体" w:hAnsi="宋体"/>
          <w:color w:val="000000" w:themeColor="text1"/>
          <w:sz w:val="28"/>
        </w:rPr>
        <w:t>-</w:t>
      </w:r>
      <w:r>
        <w:rPr>
          <w:rFonts w:ascii="宋体" w:hAnsi="宋体" w:hint="eastAsia"/>
          <w:b/>
          <w:color w:val="000000" w:themeColor="text1"/>
          <w:sz w:val="28"/>
        </w:rPr>
        <w:t>××</w:t>
      </w:r>
      <w:r>
        <w:rPr>
          <w:rFonts w:ascii="宋体" w:hAnsi="宋体" w:hint="eastAsia"/>
          <w:color w:val="000000" w:themeColor="text1"/>
          <w:sz w:val="28"/>
        </w:rPr>
        <w:t>实施</w:t>
      </w:r>
    </w:p>
    <w:p w14:paraId="2FFD2F77" w14:textId="77777777" w:rsidR="009E29AA" w:rsidRDefault="00776F09">
      <w:pPr>
        <w:tabs>
          <w:tab w:val="right" w:pos="9639"/>
        </w:tabs>
        <w:snapToGrid w:val="0"/>
        <w:rPr>
          <w:rFonts w:ascii="宋体" w:hAnsi="宋体"/>
          <w:color w:val="000000" w:themeColor="text1"/>
        </w:rPr>
      </w:pPr>
      <w:r>
        <w:rPr>
          <w:rFonts w:ascii="宋体" w:hAnsi="宋体"/>
          <w:noProof/>
          <w:color w:val="000000" w:themeColor="text1"/>
        </w:rPr>
        <mc:AlternateContent>
          <mc:Choice Requires="wps">
            <w:drawing>
              <wp:anchor distT="0" distB="0" distL="114300" distR="114300" simplePos="0" relativeHeight="251660800" behindDoc="0" locked="0" layoutInCell="0" allowOverlap="1" wp14:anchorId="25603C52" wp14:editId="77F6CBF6">
                <wp:simplePos x="0" y="0"/>
                <wp:positionH relativeFrom="column">
                  <wp:posOffset>-635</wp:posOffset>
                </wp:positionH>
                <wp:positionV relativeFrom="margin">
                  <wp:posOffset>8867775</wp:posOffset>
                </wp:positionV>
                <wp:extent cx="6120130" cy="635"/>
                <wp:effectExtent l="14605" t="7620" r="8890" b="10795"/>
                <wp:wrapNone/>
                <wp:docPr id="3"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635"/>
                        </a:xfrm>
                        <a:prstGeom prst="line">
                          <a:avLst/>
                        </a:prstGeom>
                        <a:noFill/>
                        <a:ln w="15240">
                          <a:solidFill>
                            <a:srgbClr val="000000"/>
                          </a:solidFill>
                          <a:round/>
                        </a:ln>
                        <a:effectLst/>
                      </wps:spPr>
                      <wps:bodyPr/>
                    </wps:wsp>
                  </a:graphicData>
                </a:graphic>
              </wp:anchor>
            </w:drawing>
          </mc:Choice>
          <mc:Fallback>
            <w:pict>
              <v:line w14:anchorId="54B67BC2" id="Line 12" o:spid="_x0000_s1026" style="position:absolute;left:0;text-align:left;z-index:251660800;visibility:visible;mso-wrap-style:square;mso-wrap-distance-left:9pt;mso-wrap-distance-top:0;mso-wrap-distance-right:9pt;mso-wrap-distance-bottom:0;mso-position-horizontal:absolute;mso-position-horizontal-relative:text;mso-position-vertical:absolute;mso-position-vertical-relative:margin" from="-.05pt,698.25pt" to="481.85pt,69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" o:allowincell="f" strokeweight="1.2pt">
                <w10:wrap anchory="margin"/>
              </v:line>
            </w:pict>
          </mc:Fallback>
        </mc:AlternateContent>
      </w:r>
    </w:p>
    <w:p w14:paraId="1F12B170" w14:textId="77777777" w:rsidR="009E29AA" w:rsidRDefault="009E29AA">
      <w:pPr>
        <w:tabs>
          <w:tab w:val="right" w:pos="9639"/>
        </w:tabs>
        <w:snapToGrid w:val="0"/>
        <w:spacing w:line="220" w:lineRule="exact"/>
        <w:rPr>
          <w:rFonts w:ascii="宋体" w:hAnsi="宋体"/>
          <w:color w:val="000000" w:themeColor="text1"/>
        </w:rPr>
      </w:pPr>
    </w:p>
    <w:p w14:paraId="2B2DDAEC" w14:textId="77777777" w:rsidR="009E29AA" w:rsidRDefault="00776F09">
      <w:pPr>
        <w:tabs>
          <w:tab w:val="right" w:pos="9639"/>
        </w:tabs>
        <w:spacing w:before="120" w:line="400" w:lineRule="exact"/>
        <w:jc w:val="center"/>
        <w:rPr>
          <w:rFonts w:ascii="宋体" w:hAnsi="宋体"/>
          <w:color w:val="000000" w:themeColor="text1"/>
        </w:rPr>
      </w:pPr>
      <w:r>
        <w:rPr>
          <w:rFonts w:ascii="宋体" w:hAnsi="宋体"/>
          <w:noProof/>
          <w:color w:val="000000" w:themeColor="text1"/>
          <w:sz w:val="36"/>
        </w:rPr>
        <mc:AlternateContent>
          <mc:Choice Requires="wps">
            <w:drawing>
              <wp:anchor distT="0" distB="0" distL="114300" distR="114300" simplePos="0" relativeHeight="251662848" behindDoc="0" locked="0" layoutInCell="1" allowOverlap="1" wp14:anchorId="51FB82B8" wp14:editId="38D2AB7B">
                <wp:simplePos x="0" y="0"/>
                <wp:positionH relativeFrom="column">
                  <wp:posOffset>5581015</wp:posOffset>
                </wp:positionH>
                <wp:positionV relativeFrom="paragraph">
                  <wp:posOffset>589915</wp:posOffset>
                </wp:positionV>
                <wp:extent cx="666750" cy="495300"/>
                <wp:effectExtent l="0" t="2540" r="4445" b="0"/>
                <wp:wrapNone/>
                <wp:docPr id="2"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0" cy="495300"/>
                        </a:xfrm>
                        <a:prstGeom prst="rect">
                          <a:avLst/>
                        </a:prstGeom>
                        <a:solidFill>
                          <a:srgbClr val="FFFFFF"/>
                        </a:solidFill>
                        <a:ln>
                          <a:noFill/>
                        </a:ln>
                        <a:effectLst/>
                      </wps:spPr>
                      <wps:bodyPr rot="0" vert="horz" wrap="square" lIns="91440" tIns="45720" rIns="91440" bIns="45720" anchor="t" anchorCtr="0" upright="1">
                        <a:noAutofit/>
                      </wps:bodyPr>
                    </wps:wsp>
                  </a:graphicData>
                </a:graphic>
              </wp:anchor>
            </w:drawing>
          </mc:Choice>
          <mc:Fallback>
            <w:pict>
              <v:rect w14:anchorId="323F1986" id="Rectangle 13" o:spid="_x0000_s1026" style="position:absolute;left:0;text-align:left;margin-left:439.45pt;margin-top:46.45pt;width:52.5pt;height:39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" stroked="f"/>
            </w:pict>
          </mc:Fallback>
        </mc:AlternateContent>
      </w:r>
      <w:r>
        <w:rPr>
          <w:rFonts w:ascii="宋体" w:hAnsi="宋体" w:hint="eastAsia"/>
          <w:color w:val="000000" w:themeColor="text1"/>
          <w:w w:val="116"/>
          <w:sz w:val="36"/>
        </w:rPr>
        <w:t>国家电网公司</w:t>
      </w:r>
      <w:r>
        <w:rPr>
          <w:rFonts w:ascii="宋体" w:hAnsi="宋体" w:hint="eastAsia"/>
          <w:color w:val="000000" w:themeColor="text1"/>
          <w:sz w:val="28"/>
        </w:rPr>
        <w:t xml:space="preserve">　　发</w:t>
      </w:r>
      <w:r>
        <w:rPr>
          <w:rFonts w:ascii="宋体" w:hAnsi="宋体" w:hint="eastAsia"/>
          <w:color w:val="000000" w:themeColor="text1"/>
        </w:rPr>
        <w:t xml:space="preserve">　</w:t>
      </w:r>
      <w:r>
        <w:rPr>
          <w:rFonts w:ascii="宋体" w:hAnsi="宋体" w:hint="eastAsia"/>
          <w:color w:val="000000" w:themeColor="text1"/>
          <w:sz w:val="28"/>
        </w:rPr>
        <w:t>布</w:t>
      </w:r>
    </w:p>
    <w:p w14:paraId="19346348" w14:textId="77777777" w:rsidR="009E29AA" w:rsidRDefault="009E29AA">
      <w:pPr>
        <w:spacing w:line="1200" w:lineRule="auto"/>
        <w:jc w:val="center"/>
        <w:rPr>
          <w:rFonts w:ascii="宋体" w:hAnsi="宋体"/>
          <w:color w:val="000000" w:themeColor="text1"/>
          <w:sz w:val="32"/>
        </w:rPr>
        <w:sectPr w:rsidR="009E29AA">
          <w:headerReference w:type="even" r:id="rId9"/>
          <w:headerReference w:type="default" r:id="rId10"/>
          <w:footerReference w:type="even" r:id="rId11"/>
          <w:footerReference w:type="default" r:id="rId12"/>
          <w:headerReference w:type="first" r:id="rId13"/>
          <w:footerReference w:type="first" r:id="rId14"/>
          <w:pgSz w:w="11907" w:h="16840"/>
          <w:pgMar w:top="567" w:right="1134" w:bottom="1219" w:left="1134" w:header="0" w:footer="0" w:gutter="0"/>
          <w:pgNumType w:fmt="upperRoman" w:start="1"/>
          <w:cols w:space="720"/>
          <w:docGrid w:type="lines" w:linePitch="312"/>
        </w:sectPr>
      </w:pPr>
    </w:p>
    <w:bookmarkEnd w:id="1"/>
    <w:bookmarkEnd w:id="2"/>
    <w:bookmarkEnd w:id="3"/>
    <w:p w14:paraId="09D188F1" w14:textId="77777777" w:rsidR="009E29AA" w:rsidRDefault="00776F09">
      <w:pPr>
        <w:spacing w:line="1200" w:lineRule="auto"/>
        <w:jc w:val="center"/>
        <w:rPr>
          <w:rFonts w:ascii="黑体" w:eastAsia="黑体" w:hAnsi="黑体"/>
          <w:color w:val="000000" w:themeColor="text1"/>
          <w:sz w:val="32"/>
        </w:rPr>
      </w:pPr>
      <w:r w:rsidRPr="00F4627A">
        <w:rPr>
          <w:rFonts w:ascii="黑体" w:eastAsia="黑体" w:hAnsi="黑体" w:hint="eastAsia"/>
          <w:color w:val="000000" w:themeColor="text1"/>
          <w:sz w:val="32"/>
        </w:rPr>
        <w:lastRenderedPageBreak/>
        <w:t>目</w:t>
      </w:r>
      <w:r w:rsidRPr="00F4627A">
        <w:rPr>
          <w:rFonts w:ascii="黑体" w:eastAsia="黑体" w:hAnsi="黑体"/>
          <w:color w:val="000000" w:themeColor="text1"/>
          <w:sz w:val="32"/>
        </w:rPr>
        <w:t xml:space="preserve">   </w:t>
      </w:r>
      <w:r w:rsidRPr="00F4627A">
        <w:rPr>
          <w:rFonts w:ascii="黑体" w:eastAsia="黑体" w:hAnsi="黑体" w:hint="eastAsia"/>
          <w:color w:val="000000" w:themeColor="text1"/>
          <w:sz w:val="32"/>
        </w:rPr>
        <w:t>次</w:t>
      </w:r>
    </w:p>
    <w:bookmarkStart w:id="8" w:name="_Toc263406222"/>
    <w:bookmarkStart w:id="9" w:name="_Toc270247067"/>
    <w:bookmarkStart w:id="10" w:name="_Toc263371082"/>
    <w:bookmarkStart w:id="11" w:name="_Toc263405975"/>
    <w:bookmarkStart w:id="12" w:name="_Toc269929026"/>
    <w:p w14:paraId="26B3582B" w14:textId="77777777" w:rsidR="00481CAB" w:rsidRDefault="00481CAB">
      <w:pPr>
        <w:pStyle w:val="11"/>
        <w:tabs>
          <w:tab w:val="right" w:leader="dot" w:pos="9403"/>
        </w:tabs>
        <w:rPr>
          <w:rFonts w:asciiTheme="minorHAnsi" w:eastAsiaTheme="minorEastAsia" w:hAnsiTheme="minorHAnsi" w:cstheme="minorBidi"/>
          <w:noProof/>
          <w:szCs w:val="22"/>
        </w:rPr>
      </w:pPr>
      <w:r>
        <w:rPr>
          <w:b/>
          <w:color w:val="000000" w:themeColor="text1"/>
          <w:kern w:val="21"/>
        </w:rPr>
        <w:fldChar w:fldCharType="begin"/>
      </w:r>
      <w:r>
        <w:rPr>
          <w:b/>
          <w:color w:val="000000" w:themeColor="text1"/>
          <w:kern w:val="21"/>
        </w:rPr>
        <w:instrText xml:space="preserve"> TOC \o "1-1" \h \z \u </w:instrText>
      </w:r>
      <w:r>
        <w:rPr>
          <w:b/>
          <w:color w:val="000000" w:themeColor="text1"/>
          <w:kern w:val="21"/>
        </w:rPr>
        <w:fldChar w:fldCharType="separate"/>
      </w:r>
      <w:hyperlink w:anchor="_Toc456120663" w:history="1">
        <w:r w:rsidRPr="000F28CD">
          <w:rPr>
            <w:rStyle w:val="af8"/>
            <w:rFonts w:ascii="黑体" w:eastAsia="黑体" w:hAnsi="黑体" w:hint="eastAsia"/>
            <w:noProof/>
          </w:rPr>
          <w:t>前　　言</w:t>
        </w:r>
        <w:r>
          <w:rPr>
            <w:noProof/>
            <w:webHidden/>
          </w:rPr>
          <w:tab/>
        </w:r>
        <w:r>
          <w:rPr>
            <w:noProof/>
            <w:webHidden/>
          </w:rPr>
          <w:fldChar w:fldCharType="begin"/>
        </w:r>
        <w:r>
          <w:rPr>
            <w:noProof/>
            <w:webHidden/>
          </w:rPr>
          <w:instrText xml:space="preserve"> PAGEREF _Toc456120663 \h </w:instrText>
        </w:r>
        <w:r>
          <w:rPr>
            <w:noProof/>
            <w:webHidden/>
          </w:rPr>
        </w:r>
        <w:r>
          <w:rPr>
            <w:noProof/>
            <w:webHidden/>
          </w:rPr>
          <w:fldChar w:fldCharType="separate"/>
        </w:r>
        <w:r>
          <w:rPr>
            <w:noProof/>
            <w:webHidden/>
          </w:rPr>
          <w:t>II</w:t>
        </w:r>
        <w:r>
          <w:rPr>
            <w:noProof/>
            <w:webHidden/>
          </w:rPr>
          <w:fldChar w:fldCharType="end"/>
        </w:r>
      </w:hyperlink>
    </w:p>
    <w:p w14:paraId="494A3C44" w14:textId="77777777" w:rsidR="00481CAB" w:rsidRDefault="0061602D">
      <w:pPr>
        <w:pStyle w:val="11"/>
        <w:tabs>
          <w:tab w:val="left" w:pos="420"/>
          <w:tab w:val="right" w:leader="dot" w:pos="9403"/>
        </w:tabs>
        <w:rPr>
          <w:rFonts w:asciiTheme="minorHAnsi" w:eastAsiaTheme="minorEastAsia" w:hAnsiTheme="minorHAnsi" w:cstheme="minorBidi"/>
          <w:noProof/>
          <w:szCs w:val="22"/>
        </w:rPr>
      </w:pPr>
      <w:hyperlink w:anchor="_Toc456120664" w:history="1">
        <w:r w:rsidR="00481CAB" w:rsidRPr="000F28CD">
          <w:rPr>
            <w:rStyle w:val="af8"/>
            <w:rFonts w:ascii="黑体" w:eastAsia="黑体" w:hAnsi="黑体"/>
            <w:noProof/>
          </w:rPr>
          <w:t>1</w:t>
        </w:r>
        <w:r w:rsidR="00481CAB">
          <w:rPr>
            <w:rFonts w:asciiTheme="minorHAnsi" w:eastAsiaTheme="minorEastAsia" w:hAnsiTheme="minorHAnsi" w:cstheme="minorBidi"/>
            <w:noProof/>
            <w:szCs w:val="22"/>
          </w:rPr>
          <w:tab/>
        </w:r>
        <w:r w:rsidR="00481CAB" w:rsidRPr="000F28CD">
          <w:rPr>
            <w:rStyle w:val="af8"/>
            <w:rFonts w:ascii="黑体" w:eastAsia="黑体" w:hAnsi="黑体" w:hint="eastAsia"/>
            <w:noProof/>
          </w:rPr>
          <w:t>范围</w:t>
        </w:r>
        <w:r w:rsidR="00481CAB">
          <w:rPr>
            <w:noProof/>
            <w:webHidden/>
          </w:rPr>
          <w:tab/>
        </w:r>
        <w:r w:rsidR="00481CAB">
          <w:rPr>
            <w:noProof/>
            <w:webHidden/>
          </w:rPr>
          <w:fldChar w:fldCharType="begin"/>
        </w:r>
        <w:r w:rsidR="00481CAB">
          <w:rPr>
            <w:noProof/>
            <w:webHidden/>
          </w:rPr>
          <w:instrText xml:space="preserve"> PAGEREF _Toc456120664 \h </w:instrText>
        </w:r>
        <w:r w:rsidR="00481CAB">
          <w:rPr>
            <w:noProof/>
            <w:webHidden/>
          </w:rPr>
        </w:r>
        <w:r w:rsidR="00481CAB">
          <w:rPr>
            <w:noProof/>
            <w:webHidden/>
          </w:rPr>
          <w:fldChar w:fldCharType="separate"/>
        </w:r>
        <w:r w:rsidR="00481CAB">
          <w:rPr>
            <w:noProof/>
            <w:webHidden/>
          </w:rPr>
          <w:t>1</w:t>
        </w:r>
        <w:r w:rsidR="00481CAB">
          <w:rPr>
            <w:noProof/>
            <w:webHidden/>
          </w:rPr>
          <w:fldChar w:fldCharType="end"/>
        </w:r>
      </w:hyperlink>
    </w:p>
    <w:p w14:paraId="3FF6E3F4" w14:textId="77777777" w:rsidR="00481CAB" w:rsidRDefault="0061602D">
      <w:pPr>
        <w:pStyle w:val="11"/>
        <w:tabs>
          <w:tab w:val="left" w:pos="420"/>
          <w:tab w:val="right" w:leader="dot" w:pos="9403"/>
        </w:tabs>
        <w:rPr>
          <w:rFonts w:asciiTheme="minorHAnsi" w:eastAsiaTheme="minorEastAsia" w:hAnsiTheme="minorHAnsi" w:cstheme="minorBidi"/>
          <w:noProof/>
          <w:szCs w:val="22"/>
        </w:rPr>
      </w:pPr>
      <w:hyperlink w:anchor="_Toc456120665" w:history="1">
        <w:r w:rsidR="00481CAB" w:rsidRPr="000F28CD">
          <w:rPr>
            <w:rStyle w:val="af8"/>
            <w:rFonts w:ascii="黑体" w:eastAsia="黑体" w:hAnsi="黑体"/>
            <w:noProof/>
          </w:rPr>
          <w:t>2</w:t>
        </w:r>
        <w:r w:rsidR="00481CAB">
          <w:rPr>
            <w:rFonts w:asciiTheme="minorHAnsi" w:eastAsiaTheme="minorEastAsia" w:hAnsiTheme="minorHAnsi" w:cstheme="minorBidi"/>
            <w:noProof/>
            <w:szCs w:val="22"/>
          </w:rPr>
          <w:tab/>
        </w:r>
        <w:r w:rsidR="00481CAB" w:rsidRPr="000F28CD">
          <w:rPr>
            <w:rStyle w:val="af8"/>
            <w:rFonts w:ascii="黑体" w:eastAsia="黑体" w:hAnsi="黑体" w:hint="eastAsia"/>
            <w:noProof/>
          </w:rPr>
          <w:t>规范性引用文件</w:t>
        </w:r>
        <w:r w:rsidR="00481CAB">
          <w:rPr>
            <w:noProof/>
            <w:webHidden/>
          </w:rPr>
          <w:tab/>
        </w:r>
        <w:r w:rsidR="00481CAB">
          <w:rPr>
            <w:noProof/>
            <w:webHidden/>
          </w:rPr>
          <w:fldChar w:fldCharType="begin"/>
        </w:r>
        <w:r w:rsidR="00481CAB">
          <w:rPr>
            <w:noProof/>
            <w:webHidden/>
          </w:rPr>
          <w:instrText xml:space="preserve"> PAGEREF _Toc456120665 \h </w:instrText>
        </w:r>
        <w:r w:rsidR="00481CAB">
          <w:rPr>
            <w:noProof/>
            <w:webHidden/>
          </w:rPr>
        </w:r>
        <w:r w:rsidR="00481CAB">
          <w:rPr>
            <w:noProof/>
            <w:webHidden/>
          </w:rPr>
          <w:fldChar w:fldCharType="separate"/>
        </w:r>
        <w:r w:rsidR="00481CAB">
          <w:rPr>
            <w:noProof/>
            <w:webHidden/>
          </w:rPr>
          <w:t>1</w:t>
        </w:r>
        <w:r w:rsidR="00481CAB">
          <w:rPr>
            <w:noProof/>
            <w:webHidden/>
          </w:rPr>
          <w:fldChar w:fldCharType="end"/>
        </w:r>
      </w:hyperlink>
    </w:p>
    <w:p w14:paraId="7D93ED04" w14:textId="77777777" w:rsidR="00481CAB" w:rsidRDefault="0061602D">
      <w:pPr>
        <w:pStyle w:val="11"/>
        <w:tabs>
          <w:tab w:val="left" w:pos="420"/>
          <w:tab w:val="right" w:leader="dot" w:pos="9403"/>
        </w:tabs>
        <w:rPr>
          <w:rFonts w:asciiTheme="minorHAnsi" w:eastAsiaTheme="minorEastAsia" w:hAnsiTheme="minorHAnsi" w:cstheme="minorBidi"/>
          <w:noProof/>
          <w:szCs w:val="22"/>
        </w:rPr>
      </w:pPr>
      <w:hyperlink w:anchor="_Toc456120666" w:history="1">
        <w:r w:rsidR="00481CAB" w:rsidRPr="000F28CD">
          <w:rPr>
            <w:rStyle w:val="af8"/>
            <w:rFonts w:ascii="黑体" w:eastAsia="黑体" w:hAnsi="黑体"/>
            <w:noProof/>
          </w:rPr>
          <w:t>3</w:t>
        </w:r>
        <w:r w:rsidR="00481CAB">
          <w:rPr>
            <w:rFonts w:asciiTheme="minorHAnsi" w:eastAsiaTheme="minorEastAsia" w:hAnsiTheme="minorHAnsi" w:cstheme="minorBidi"/>
            <w:noProof/>
            <w:szCs w:val="22"/>
          </w:rPr>
          <w:tab/>
        </w:r>
        <w:r w:rsidR="00481CAB" w:rsidRPr="000F28CD">
          <w:rPr>
            <w:rStyle w:val="af8"/>
            <w:rFonts w:ascii="黑体" w:eastAsia="黑体" w:hAnsi="黑体" w:hint="eastAsia"/>
            <w:noProof/>
          </w:rPr>
          <w:t>术语和定义</w:t>
        </w:r>
        <w:r w:rsidR="00481CAB">
          <w:rPr>
            <w:noProof/>
            <w:webHidden/>
          </w:rPr>
          <w:tab/>
        </w:r>
        <w:r w:rsidR="00481CAB">
          <w:rPr>
            <w:noProof/>
            <w:webHidden/>
          </w:rPr>
          <w:fldChar w:fldCharType="begin"/>
        </w:r>
        <w:r w:rsidR="00481CAB">
          <w:rPr>
            <w:noProof/>
            <w:webHidden/>
          </w:rPr>
          <w:instrText xml:space="preserve"> PAGEREF _Toc456120666 \h </w:instrText>
        </w:r>
        <w:r w:rsidR="00481CAB">
          <w:rPr>
            <w:noProof/>
            <w:webHidden/>
          </w:rPr>
        </w:r>
        <w:r w:rsidR="00481CAB">
          <w:rPr>
            <w:noProof/>
            <w:webHidden/>
          </w:rPr>
          <w:fldChar w:fldCharType="separate"/>
        </w:r>
        <w:r w:rsidR="00481CAB">
          <w:rPr>
            <w:noProof/>
            <w:webHidden/>
          </w:rPr>
          <w:t>2</w:t>
        </w:r>
        <w:r w:rsidR="00481CAB">
          <w:rPr>
            <w:noProof/>
            <w:webHidden/>
          </w:rPr>
          <w:fldChar w:fldCharType="end"/>
        </w:r>
      </w:hyperlink>
    </w:p>
    <w:p w14:paraId="2EF8A971" w14:textId="77777777" w:rsidR="00481CAB" w:rsidRDefault="0061602D">
      <w:pPr>
        <w:pStyle w:val="11"/>
        <w:tabs>
          <w:tab w:val="left" w:pos="420"/>
          <w:tab w:val="right" w:leader="dot" w:pos="9403"/>
        </w:tabs>
        <w:rPr>
          <w:rFonts w:asciiTheme="minorHAnsi" w:eastAsiaTheme="minorEastAsia" w:hAnsiTheme="minorHAnsi" w:cstheme="minorBidi"/>
          <w:noProof/>
          <w:szCs w:val="22"/>
        </w:rPr>
      </w:pPr>
      <w:hyperlink w:anchor="_Toc456120667" w:history="1">
        <w:r w:rsidR="00481CAB" w:rsidRPr="000F28CD">
          <w:rPr>
            <w:rStyle w:val="af8"/>
            <w:rFonts w:ascii="黑体" w:eastAsia="黑体" w:hAnsi="黑体"/>
            <w:noProof/>
          </w:rPr>
          <w:t>4</w:t>
        </w:r>
        <w:r w:rsidR="00481CAB">
          <w:rPr>
            <w:rFonts w:asciiTheme="minorHAnsi" w:eastAsiaTheme="minorEastAsia" w:hAnsiTheme="minorHAnsi" w:cstheme="minorBidi"/>
            <w:noProof/>
            <w:szCs w:val="22"/>
          </w:rPr>
          <w:tab/>
        </w:r>
        <w:r w:rsidR="00481CAB" w:rsidRPr="000F28CD">
          <w:rPr>
            <w:rStyle w:val="af8"/>
            <w:rFonts w:ascii="黑体" w:eastAsia="黑体" w:hAnsi="黑体" w:hint="eastAsia"/>
            <w:noProof/>
          </w:rPr>
          <w:t>符号、代号和缩略语</w:t>
        </w:r>
        <w:r w:rsidR="00481CAB">
          <w:rPr>
            <w:noProof/>
            <w:webHidden/>
          </w:rPr>
          <w:tab/>
        </w:r>
        <w:r w:rsidR="00481CAB">
          <w:rPr>
            <w:noProof/>
            <w:webHidden/>
          </w:rPr>
          <w:fldChar w:fldCharType="begin"/>
        </w:r>
        <w:r w:rsidR="00481CAB">
          <w:rPr>
            <w:noProof/>
            <w:webHidden/>
          </w:rPr>
          <w:instrText xml:space="preserve"> PAGEREF _Toc456120667 \h </w:instrText>
        </w:r>
        <w:r w:rsidR="00481CAB">
          <w:rPr>
            <w:noProof/>
            <w:webHidden/>
          </w:rPr>
        </w:r>
        <w:r w:rsidR="00481CAB">
          <w:rPr>
            <w:noProof/>
            <w:webHidden/>
          </w:rPr>
          <w:fldChar w:fldCharType="separate"/>
        </w:r>
        <w:r w:rsidR="00481CAB">
          <w:rPr>
            <w:noProof/>
            <w:webHidden/>
          </w:rPr>
          <w:t>3</w:t>
        </w:r>
        <w:r w:rsidR="00481CAB">
          <w:rPr>
            <w:noProof/>
            <w:webHidden/>
          </w:rPr>
          <w:fldChar w:fldCharType="end"/>
        </w:r>
      </w:hyperlink>
    </w:p>
    <w:p w14:paraId="1489189D" w14:textId="77777777" w:rsidR="00481CAB" w:rsidRDefault="0061602D">
      <w:pPr>
        <w:pStyle w:val="11"/>
        <w:tabs>
          <w:tab w:val="left" w:pos="420"/>
          <w:tab w:val="right" w:leader="dot" w:pos="9403"/>
        </w:tabs>
        <w:rPr>
          <w:rFonts w:asciiTheme="minorHAnsi" w:eastAsiaTheme="minorEastAsia" w:hAnsiTheme="minorHAnsi" w:cstheme="minorBidi"/>
          <w:noProof/>
          <w:szCs w:val="22"/>
        </w:rPr>
      </w:pPr>
      <w:hyperlink w:anchor="_Toc456120668" w:history="1">
        <w:r w:rsidR="00481CAB" w:rsidRPr="000F28CD">
          <w:rPr>
            <w:rStyle w:val="af8"/>
            <w:rFonts w:ascii="黑体" w:eastAsia="黑体" w:hAnsi="黑体"/>
            <w:noProof/>
          </w:rPr>
          <w:t>5</w:t>
        </w:r>
        <w:r w:rsidR="00481CAB">
          <w:rPr>
            <w:rFonts w:asciiTheme="minorHAnsi" w:eastAsiaTheme="minorEastAsia" w:hAnsiTheme="minorHAnsi" w:cstheme="minorBidi"/>
            <w:noProof/>
            <w:szCs w:val="22"/>
          </w:rPr>
          <w:tab/>
        </w:r>
        <w:r w:rsidR="00481CAB" w:rsidRPr="000F28CD">
          <w:rPr>
            <w:rStyle w:val="af8"/>
            <w:rFonts w:ascii="黑体" w:eastAsia="黑体" w:hAnsi="黑体" w:hint="eastAsia"/>
            <w:noProof/>
          </w:rPr>
          <w:t>总体要求</w:t>
        </w:r>
        <w:r w:rsidR="00481CAB">
          <w:rPr>
            <w:noProof/>
            <w:webHidden/>
          </w:rPr>
          <w:tab/>
        </w:r>
        <w:r w:rsidR="00481CAB">
          <w:rPr>
            <w:noProof/>
            <w:webHidden/>
          </w:rPr>
          <w:fldChar w:fldCharType="begin"/>
        </w:r>
        <w:r w:rsidR="00481CAB">
          <w:rPr>
            <w:noProof/>
            <w:webHidden/>
          </w:rPr>
          <w:instrText xml:space="preserve"> PAGEREF _Toc456120668 \h </w:instrText>
        </w:r>
        <w:r w:rsidR="00481CAB">
          <w:rPr>
            <w:noProof/>
            <w:webHidden/>
          </w:rPr>
        </w:r>
        <w:r w:rsidR="00481CAB">
          <w:rPr>
            <w:noProof/>
            <w:webHidden/>
          </w:rPr>
          <w:fldChar w:fldCharType="separate"/>
        </w:r>
        <w:r w:rsidR="00481CAB">
          <w:rPr>
            <w:noProof/>
            <w:webHidden/>
          </w:rPr>
          <w:t>3</w:t>
        </w:r>
        <w:r w:rsidR="00481CAB">
          <w:rPr>
            <w:noProof/>
            <w:webHidden/>
          </w:rPr>
          <w:fldChar w:fldCharType="end"/>
        </w:r>
      </w:hyperlink>
    </w:p>
    <w:p w14:paraId="6A81FA3A" w14:textId="77777777" w:rsidR="00481CAB" w:rsidRDefault="0061602D">
      <w:pPr>
        <w:pStyle w:val="11"/>
        <w:tabs>
          <w:tab w:val="left" w:pos="420"/>
          <w:tab w:val="right" w:leader="dot" w:pos="9403"/>
        </w:tabs>
        <w:rPr>
          <w:rFonts w:asciiTheme="minorHAnsi" w:eastAsiaTheme="minorEastAsia" w:hAnsiTheme="minorHAnsi" w:cstheme="minorBidi"/>
          <w:noProof/>
          <w:szCs w:val="22"/>
        </w:rPr>
      </w:pPr>
      <w:hyperlink w:anchor="_Toc456120669" w:history="1">
        <w:r w:rsidR="00481CAB" w:rsidRPr="000F28CD">
          <w:rPr>
            <w:rStyle w:val="af8"/>
            <w:rFonts w:ascii="黑体" w:eastAsia="黑体" w:hAnsi="黑体"/>
            <w:noProof/>
          </w:rPr>
          <w:t>6</w:t>
        </w:r>
        <w:r w:rsidR="00481CAB">
          <w:rPr>
            <w:rFonts w:asciiTheme="minorHAnsi" w:eastAsiaTheme="minorEastAsia" w:hAnsiTheme="minorHAnsi" w:cstheme="minorBidi"/>
            <w:noProof/>
            <w:szCs w:val="22"/>
          </w:rPr>
          <w:tab/>
        </w:r>
        <w:r w:rsidR="00481CAB" w:rsidRPr="000F28CD">
          <w:rPr>
            <w:rStyle w:val="af8"/>
            <w:rFonts w:ascii="黑体" w:eastAsia="黑体" w:hAnsi="黑体" w:hint="eastAsia"/>
            <w:noProof/>
          </w:rPr>
          <w:t>系统架构</w:t>
        </w:r>
        <w:r w:rsidR="00481CAB">
          <w:rPr>
            <w:noProof/>
            <w:webHidden/>
          </w:rPr>
          <w:tab/>
        </w:r>
        <w:r w:rsidR="00481CAB">
          <w:rPr>
            <w:noProof/>
            <w:webHidden/>
          </w:rPr>
          <w:fldChar w:fldCharType="begin"/>
        </w:r>
        <w:r w:rsidR="00481CAB">
          <w:rPr>
            <w:noProof/>
            <w:webHidden/>
          </w:rPr>
          <w:instrText xml:space="preserve"> PAGEREF _Toc456120669 \h </w:instrText>
        </w:r>
        <w:r w:rsidR="00481CAB">
          <w:rPr>
            <w:noProof/>
            <w:webHidden/>
          </w:rPr>
        </w:r>
        <w:r w:rsidR="00481CAB">
          <w:rPr>
            <w:noProof/>
            <w:webHidden/>
          </w:rPr>
          <w:fldChar w:fldCharType="separate"/>
        </w:r>
        <w:r w:rsidR="00481CAB">
          <w:rPr>
            <w:noProof/>
            <w:webHidden/>
          </w:rPr>
          <w:t>4</w:t>
        </w:r>
        <w:r w:rsidR="00481CAB">
          <w:rPr>
            <w:noProof/>
            <w:webHidden/>
          </w:rPr>
          <w:fldChar w:fldCharType="end"/>
        </w:r>
      </w:hyperlink>
    </w:p>
    <w:p w14:paraId="17696FF2" w14:textId="77777777" w:rsidR="00481CAB" w:rsidRDefault="0061602D">
      <w:pPr>
        <w:pStyle w:val="11"/>
        <w:tabs>
          <w:tab w:val="left" w:pos="420"/>
          <w:tab w:val="right" w:leader="dot" w:pos="9403"/>
        </w:tabs>
        <w:rPr>
          <w:rFonts w:asciiTheme="minorHAnsi" w:eastAsiaTheme="minorEastAsia" w:hAnsiTheme="minorHAnsi" w:cstheme="minorBidi"/>
          <w:noProof/>
          <w:szCs w:val="22"/>
        </w:rPr>
      </w:pPr>
      <w:hyperlink w:anchor="_Toc456120670" w:history="1">
        <w:r w:rsidR="00481CAB" w:rsidRPr="000F28CD">
          <w:rPr>
            <w:rStyle w:val="af8"/>
            <w:rFonts w:ascii="黑体" w:eastAsia="黑体" w:hAnsi="黑体"/>
            <w:noProof/>
          </w:rPr>
          <w:t>7</w:t>
        </w:r>
        <w:r w:rsidR="00481CAB">
          <w:rPr>
            <w:rFonts w:asciiTheme="minorHAnsi" w:eastAsiaTheme="minorEastAsia" w:hAnsiTheme="minorHAnsi" w:cstheme="minorBidi"/>
            <w:noProof/>
            <w:szCs w:val="22"/>
          </w:rPr>
          <w:tab/>
        </w:r>
        <w:r w:rsidR="00481CAB" w:rsidRPr="000F28CD">
          <w:rPr>
            <w:rStyle w:val="af8"/>
            <w:rFonts w:ascii="黑体" w:eastAsia="黑体" w:hAnsi="黑体" w:hint="eastAsia"/>
            <w:noProof/>
          </w:rPr>
          <w:t>平台服务功能</w:t>
        </w:r>
        <w:r w:rsidR="00481CAB">
          <w:rPr>
            <w:noProof/>
            <w:webHidden/>
          </w:rPr>
          <w:tab/>
        </w:r>
        <w:r w:rsidR="00481CAB">
          <w:rPr>
            <w:noProof/>
            <w:webHidden/>
          </w:rPr>
          <w:fldChar w:fldCharType="begin"/>
        </w:r>
        <w:r w:rsidR="00481CAB">
          <w:rPr>
            <w:noProof/>
            <w:webHidden/>
          </w:rPr>
          <w:instrText xml:space="preserve"> PAGEREF _Toc456120670 \h </w:instrText>
        </w:r>
        <w:r w:rsidR="00481CAB">
          <w:rPr>
            <w:noProof/>
            <w:webHidden/>
          </w:rPr>
        </w:r>
        <w:r w:rsidR="00481CAB">
          <w:rPr>
            <w:noProof/>
            <w:webHidden/>
          </w:rPr>
          <w:fldChar w:fldCharType="separate"/>
        </w:r>
        <w:r w:rsidR="00481CAB">
          <w:rPr>
            <w:noProof/>
            <w:webHidden/>
          </w:rPr>
          <w:t>5</w:t>
        </w:r>
        <w:r w:rsidR="00481CAB">
          <w:rPr>
            <w:noProof/>
            <w:webHidden/>
          </w:rPr>
          <w:fldChar w:fldCharType="end"/>
        </w:r>
      </w:hyperlink>
    </w:p>
    <w:p w14:paraId="42F84778" w14:textId="77777777" w:rsidR="00481CAB" w:rsidRDefault="0061602D">
      <w:pPr>
        <w:pStyle w:val="11"/>
        <w:tabs>
          <w:tab w:val="left" w:pos="420"/>
          <w:tab w:val="right" w:leader="dot" w:pos="9403"/>
        </w:tabs>
        <w:rPr>
          <w:rFonts w:asciiTheme="minorHAnsi" w:eastAsiaTheme="minorEastAsia" w:hAnsiTheme="minorHAnsi" w:cstheme="minorBidi"/>
          <w:noProof/>
          <w:szCs w:val="22"/>
        </w:rPr>
      </w:pPr>
      <w:hyperlink w:anchor="_Toc456120671" w:history="1">
        <w:r w:rsidR="00481CAB" w:rsidRPr="000F28CD">
          <w:rPr>
            <w:rStyle w:val="af8"/>
            <w:rFonts w:ascii="黑体" w:eastAsia="黑体" w:hAnsi="黑体"/>
            <w:noProof/>
          </w:rPr>
          <w:t>8</w:t>
        </w:r>
        <w:r w:rsidR="00481CAB">
          <w:rPr>
            <w:rFonts w:asciiTheme="minorHAnsi" w:eastAsiaTheme="minorEastAsia" w:hAnsiTheme="minorHAnsi" w:cstheme="minorBidi"/>
            <w:noProof/>
            <w:szCs w:val="22"/>
          </w:rPr>
          <w:tab/>
        </w:r>
        <w:r w:rsidR="00481CAB" w:rsidRPr="000F28CD">
          <w:rPr>
            <w:rStyle w:val="af8"/>
            <w:rFonts w:ascii="黑体" w:eastAsia="黑体" w:hAnsi="黑体" w:hint="eastAsia"/>
            <w:noProof/>
          </w:rPr>
          <w:t>配电运行监控功能</w:t>
        </w:r>
        <w:r w:rsidR="00481CAB">
          <w:rPr>
            <w:noProof/>
            <w:webHidden/>
          </w:rPr>
          <w:tab/>
        </w:r>
        <w:r w:rsidR="00481CAB">
          <w:rPr>
            <w:noProof/>
            <w:webHidden/>
          </w:rPr>
          <w:fldChar w:fldCharType="begin"/>
        </w:r>
        <w:r w:rsidR="00481CAB">
          <w:rPr>
            <w:noProof/>
            <w:webHidden/>
          </w:rPr>
          <w:instrText xml:space="preserve"> PAGEREF _Toc456120671 \h </w:instrText>
        </w:r>
        <w:r w:rsidR="00481CAB">
          <w:rPr>
            <w:noProof/>
            <w:webHidden/>
          </w:rPr>
        </w:r>
        <w:r w:rsidR="00481CAB">
          <w:rPr>
            <w:noProof/>
            <w:webHidden/>
          </w:rPr>
          <w:fldChar w:fldCharType="separate"/>
        </w:r>
        <w:r w:rsidR="00481CAB">
          <w:rPr>
            <w:noProof/>
            <w:webHidden/>
          </w:rPr>
          <w:t>10</w:t>
        </w:r>
        <w:r w:rsidR="00481CAB">
          <w:rPr>
            <w:noProof/>
            <w:webHidden/>
          </w:rPr>
          <w:fldChar w:fldCharType="end"/>
        </w:r>
      </w:hyperlink>
    </w:p>
    <w:p w14:paraId="49DA950B" w14:textId="77777777" w:rsidR="00481CAB" w:rsidRDefault="0061602D">
      <w:pPr>
        <w:pStyle w:val="11"/>
        <w:tabs>
          <w:tab w:val="left" w:pos="420"/>
          <w:tab w:val="right" w:leader="dot" w:pos="9403"/>
        </w:tabs>
        <w:rPr>
          <w:rFonts w:asciiTheme="minorHAnsi" w:eastAsiaTheme="minorEastAsia" w:hAnsiTheme="minorHAnsi" w:cstheme="minorBidi"/>
          <w:noProof/>
          <w:szCs w:val="22"/>
        </w:rPr>
      </w:pPr>
      <w:hyperlink w:anchor="_Toc456120672" w:history="1">
        <w:r w:rsidR="00481CAB" w:rsidRPr="000F28CD">
          <w:rPr>
            <w:rStyle w:val="af8"/>
            <w:rFonts w:ascii="黑体" w:eastAsia="黑体" w:hAnsi="黑体"/>
            <w:noProof/>
          </w:rPr>
          <w:t>9</w:t>
        </w:r>
        <w:r w:rsidR="00481CAB">
          <w:rPr>
            <w:rFonts w:asciiTheme="minorHAnsi" w:eastAsiaTheme="minorEastAsia" w:hAnsiTheme="minorHAnsi" w:cstheme="minorBidi"/>
            <w:noProof/>
            <w:szCs w:val="22"/>
          </w:rPr>
          <w:tab/>
        </w:r>
        <w:r w:rsidR="00481CAB" w:rsidRPr="000F28CD">
          <w:rPr>
            <w:rStyle w:val="af8"/>
            <w:rFonts w:ascii="黑体" w:eastAsia="黑体" w:hAnsi="黑体" w:hint="eastAsia"/>
            <w:noProof/>
          </w:rPr>
          <w:t>配电运行状态管控功能</w:t>
        </w:r>
        <w:r w:rsidR="00481CAB">
          <w:rPr>
            <w:noProof/>
            <w:webHidden/>
          </w:rPr>
          <w:tab/>
        </w:r>
        <w:r w:rsidR="00481CAB">
          <w:rPr>
            <w:noProof/>
            <w:webHidden/>
          </w:rPr>
          <w:fldChar w:fldCharType="begin"/>
        </w:r>
        <w:r w:rsidR="00481CAB">
          <w:rPr>
            <w:noProof/>
            <w:webHidden/>
          </w:rPr>
          <w:instrText xml:space="preserve"> PAGEREF _Toc456120672 \h </w:instrText>
        </w:r>
        <w:r w:rsidR="00481CAB">
          <w:rPr>
            <w:noProof/>
            <w:webHidden/>
          </w:rPr>
        </w:r>
        <w:r w:rsidR="00481CAB">
          <w:rPr>
            <w:noProof/>
            <w:webHidden/>
          </w:rPr>
          <w:fldChar w:fldCharType="separate"/>
        </w:r>
        <w:r w:rsidR="00481CAB">
          <w:rPr>
            <w:noProof/>
            <w:webHidden/>
          </w:rPr>
          <w:t>22</w:t>
        </w:r>
        <w:r w:rsidR="00481CAB">
          <w:rPr>
            <w:noProof/>
            <w:webHidden/>
          </w:rPr>
          <w:fldChar w:fldCharType="end"/>
        </w:r>
      </w:hyperlink>
    </w:p>
    <w:p w14:paraId="6194A7A7" w14:textId="77777777" w:rsidR="00481CAB" w:rsidRDefault="0061602D">
      <w:pPr>
        <w:pStyle w:val="11"/>
        <w:tabs>
          <w:tab w:val="left" w:pos="840"/>
          <w:tab w:val="right" w:leader="dot" w:pos="9403"/>
        </w:tabs>
        <w:rPr>
          <w:rFonts w:asciiTheme="minorHAnsi" w:eastAsiaTheme="minorEastAsia" w:hAnsiTheme="minorHAnsi" w:cstheme="minorBidi"/>
          <w:noProof/>
          <w:szCs w:val="22"/>
        </w:rPr>
      </w:pPr>
      <w:hyperlink w:anchor="_Toc456120673" w:history="1">
        <w:r w:rsidR="00481CAB" w:rsidRPr="000F28CD">
          <w:rPr>
            <w:rStyle w:val="af8"/>
            <w:rFonts w:ascii="黑体" w:eastAsia="黑体" w:hAnsi="黑体"/>
            <w:noProof/>
          </w:rPr>
          <w:t>10</w:t>
        </w:r>
        <w:r w:rsidR="00481CAB">
          <w:rPr>
            <w:rFonts w:asciiTheme="minorHAnsi" w:eastAsiaTheme="minorEastAsia" w:hAnsiTheme="minorHAnsi" w:cstheme="minorBidi"/>
            <w:noProof/>
            <w:szCs w:val="22"/>
          </w:rPr>
          <w:tab/>
        </w:r>
        <w:r w:rsidR="00481CAB" w:rsidRPr="000F28CD">
          <w:rPr>
            <w:rStyle w:val="af8"/>
            <w:rFonts w:ascii="黑体" w:eastAsia="黑体" w:hAnsi="黑体" w:hint="eastAsia"/>
            <w:noProof/>
          </w:rPr>
          <w:t>信息交互</w:t>
        </w:r>
        <w:r w:rsidR="00481CAB">
          <w:rPr>
            <w:noProof/>
            <w:webHidden/>
          </w:rPr>
          <w:tab/>
        </w:r>
        <w:r w:rsidR="00481CAB">
          <w:rPr>
            <w:noProof/>
            <w:webHidden/>
          </w:rPr>
          <w:fldChar w:fldCharType="begin"/>
        </w:r>
        <w:r w:rsidR="00481CAB">
          <w:rPr>
            <w:noProof/>
            <w:webHidden/>
          </w:rPr>
          <w:instrText xml:space="preserve"> PAGEREF _Toc456120673 \h </w:instrText>
        </w:r>
        <w:r w:rsidR="00481CAB">
          <w:rPr>
            <w:noProof/>
            <w:webHidden/>
          </w:rPr>
        </w:r>
        <w:r w:rsidR="00481CAB">
          <w:rPr>
            <w:noProof/>
            <w:webHidden/>
          </w:rPr>
          <w:fldChar w:fldCharType="separate"/>
        </w:r>
        <w:r w:rsidR="00481CAB">
          <w:rPr>
            <w:noProof/>
            <w:webHidden/>
          </w:rPr>
          <w:t>25</w:t>
        </w:r>
        <w:r w:rsidR="00481CAB">
          <w:rPr>
            <w:noProof/>
            <w:webHidden/>
          </w:rPr>
          <w:fldChar w:fldCharType="end"/>
        </w:r>
      </w:hyperlink>
    </w:p>
    <w:p w14:paraId="1EF097A6" w14:textId="77777777" w:rsidR="00481CAB" w:rsidRDefault="0061602D">
      <w:pPr>
        <w:pStyle w:val="11"/>
        <w:tabs>
          <w:tab w:val="left" w:pos="840"/>
          <w:tab w:val="right" w:leader="dot" w:pos="9403"/>
        </w:tabs>
        <w:rPr>
          <w:rFonts w:asciiTheme="minorHAnsi" w:eastAsiaTheme="minorEastAsia" w:hAnsiTheme="minorHAnsi" w:cstheme="minorBidi"/>
          <w:noProof/>
          <w:szCs w:val="22"/>
        </w:rPr>
      </w:pPr>
      <w:hyperlink w:anchor="_Toc456120674" w:history="1">
        <w:r w:rsidR="00481CAB" w:rsidRPr="000F28CD">
          <w:rPr>
            <w:rStyle w:val="af8"/>
            <w:rFonts w:ascii="黑体" w:eastAsia="黑体" w:hAnsi="黑体"/>
            <w:noProof/>
          </w:rPr>
          <w:t>11</w:t>
        </w:r>
        <w:r w:rsidR="00481CAB">
          <w:rPr>
            <w:rFonts w:asciiTheme="minorHAnsi" w:eastAsiaTheme="minorEastAsia" w:hAnsiTheme="minorHAnsi" w:cstheme="minorBidi"/>
            <w:noProof/>
            <w:szCs w:val="22"/>
          </w:rPr>
          <w:tab/>
        </w:r>
        <w:r w:rsidR="00481CAB" w:rsidRPr="000F28CD">
          <w:rPr>
            <w:rStyle w:val="af8"/>
            <w:rFonts w:ascii="黑体" w:eastAsia="黑体" w:hAnsi="黑体" w:hint="eastAsia"/>
            <w:noProof/>
          </w:rPr>
          <w:t>信息安全防护</w:t>
        </w:r>
        <w:r w:rsidR="00481CAB">
          <w:rPr>
            <w:noProof/>
            <w:webHidden/>
          </w:rPr>
          <w:tab/>
        </w:r>
        <w:r w:rsidR="00481CAB">
          <w:rPr>
            <w:noProof/>
            <w:webHidden/>
          </w:rPr>
          <w:fldChar w:fldCharType="begin"/>
        </w:r>
        <w:r w:rsidR="00481CAB">
          <w:rPr>
            <w:noProof/>
            <w:webHidden/>
          </w:rPr>
          <w:instrText xml:space="preserve"> PAGEREF _Toc456120674 \h </w:instrText>
        </w:r>
        <w:r w:rsidR="00481CAB">
          <w:rPr>
            <w:noProof/>
            <w:webHidden/>
          </w:rPr>
        </w:r>
        <w:r w:rsidR="00481CAB">
          <w:rPr>
            <w:noProof/>
            <w:webHidden/>
          </w:rPr>
          <w:fldChar w:fldCharType="separate"/>
        </w:r>
        <w:r w:rsidR="00481CAB">
          <w:rPr>
            <w:noProof/>
            <w:webHidden/>
          </w:rPr>
          <w:t>26</w:t>
        </w:r>
        <w:r w:rsidR="00481CAB">
          <w:rPr>
            <w:noProof/>
            <w:webHidden/>
          </w:rPr>
          <w:fldChar w:fldCharType="end"/>
        </w:r>
      </w:hyperlink>
    </w:p>
    <w:p w14:paraId="0EF676F3" w14:textId="77777777" w:rsidR="00481CAB" w:rsidRDefault="0061602D">
      <w:pPr>
        <w:pStyle w:val="11"/>
        <w:tabs>
          <w:tab w:val="left" w:pos="840"/>
          <w:tab w:val="right" w:leader="dot" w:pos="9403"/>
        </w:tabs>
        <w:rPr>
          <w:rFonts w:asciiTheme="minorHAnsi" w:eastAsiaTheme="minorEastAsia" w:hAnsiTheme="minorHAnsi" w:cstheme="minorBidi"/>
          <w:noProof/>
          <w:szCs w:val="22"/>
        </w:rPr>
      </w:pPr>
      <w:hyperlink w:anchor="_Toc456120675" w:history="1">
        <w:r w:rsidR="00481CAB" w:rsidRPr="000F28CD">
          <w:rPr>
            <w:rStyle w:val="af8"/>
            <w:rFonts w:ascii="黑体" w:eastAsia="黑体" w:hAnsi="黑体"/>
            <w:noProof/>
          </w:rPr>
          <w:t>12</w:t>
        </w:r>
        <w:r w:rsidR="00481CAB">
          <w:rPr>
            <w:rFonts w:asciiTheme="minorHAnsi" w:eastAsiaTheme="minorEastAsia" w:hAnsiTheme="minorHAnsi" w:cstheme="minorBidi"/>
            <w:noProof/>
            <w:szCs w:val="22"/>
          </w:rPr>
          <w:tab/>
        </w:r>
        <w:r w:rsidR="00481CAB" w:rsidRPr="000F28CD">
          <w:rPr>
            <w:rStyle w:val="af8"/>
            <w:rFonts w:ascii="黑体" w:eastAsia="黑体" w:hAnsi="黑体" w:hint="eastAsia"/>
            <w:noProof/>
          </w:rPr>
          <w:t>主要技术指标</w:t>
        </w:r>
        <w:r w:rsidR="00481CAB">
          <w:rPr>
            <w:noProof/>
            <w:webHidden/>
          </w:rPr>
          <w:tab/>
        </w:r>
        <w:r w:rsidR="00481CAB">
          <w:rPr>
            <w:noProof/>
            <w:webHidden/>
          </w:rPr>
          <w:fldChar w:fldCharType="begin"/>
        </w:r>
        <w:r w:rsidR="00481CAB">
          <w:rPr>
            <w:noProof/>
            <w:webHidden/>
          </w:rPr>
          <w:instrText xml:space="preserve"> PAGEREF _Toc456120675 \h </w:instrText>
        </w:r>
        <w:r w:rsidR="00481CAB">
          <w:rPr>
            <w:noProof/>
            <w:webHidden/>
          </w:rPr>
        </w:r>
        <w:r w:rsidR="00481CAB">
          <w:rPr>
            <w:noProof/>
            <w:webHidden/>
          </w:rPr>
          <w:fldChar w:fldCharType="separate"/>
        </w:r>
        <w:r w:rsidR="00481CAB">
          <w:rPr>
            <w:noProof/>
            <w:webHidden/>
          </w:rPr>
          <w:t>28</w:t>
        </w:r>
        <w:r w:rsidR="00481CAB">
          <w:rPr>
            <w:noProof/>
            <w:webHidden/>
          </w:rPr>
          <w:fldChar w:fldCharType="end"/>
        </w:r>
      </w:hyperlink>
    </w:p>
    <w:p w14:paraId="203E123C" w14:textId="77777777" w:rsidR="00481CAB" w:rsidRDefault="0061602D">
      <w:pPr>
        <w:pStyle w:val="11"/>
        <w:tabs>
          <w:tab w:val="right" w:leader="dot" w:pos="9403"/>
        </w:tabs>
        <w:rPr>
          <w:rFonts w:asciiTheme="minorHAnsi" w:eastAsiaTheme="minorEastAsia" w:hAnsiTheme="minorHAnsi" w:cstheme="minorBidi"/>
          <w:noProof/>
          <w:szCs w:val="22"/>
        </w:rPr>
      </w:pPr>
      <w:hyperlink w:anchor="_Toc456120676" w:history="1">
        <w:r w:rsidR="00481CAB" w:rsidRPr="000F28CD">
          <w:rPr>
            <w:rStyle w:val="af8"/>
            <w:rFonts w:ascii="宋体" w:hAnsi="宋体" w:hint="eastAsia"/>
            <w:noProof/>
            <w:kern w:val="21"/>
          </w:rPr>
          <w:t>附录</w:t>
        </w:r>
        <w:r w:rsidR="00481CAB" w:rsidRPr="000F28CD">
          <w:rPr>
            <w:rStyle w:val="af8"/>
            <w:rFonts w:ascii="宋体" w:hAnsi="宋体"/>
            <w:noProof/>
            <w:kern w:val="21"/>
          </w:rPr>
          <w:t xml:space="preserve"> A(</w:t>
        </w:r>
        <w:r w:rsidR="00481CAB" w:rsidRPr="000F28CD">
          <w:rPr>
            <w:rStyle w:val="af8"/>
            <w:rFonts w:ascii="宋体" w:hAnsi="宋体" w:hint="eastAsia"/>
            <w:noProof/>
            <w:kern w:val="21"/>
          </w:rPr>
          <w:t>规范性附录</w:t>
        </w:r>
        <w:r w:rsidR="00481CAB" w:rsidRPr="000F28CD">
          <w:rPr>
            <w:rStyle w:val="af8"/>
            <w:rFonts w:ascii="宋体" w:hAnsi="宋体"/>
            <w:noProof/>
            <w:kern w:val="21"/>
          </w:rPr>
          <w:t xml:space="preserve">) </w:t>
        </w:r>
        <w:r w:rsidR="00481CAB" w:rsidRPr="000F28CD">
          <w:rPr>
            <w:rStyle w:val="af8"/>
            <w:rFonts w:ascii="宋体" w:hAnsi="宋体" w:hint="eastAsia"/>
            <w:noProof/>
            <w:kern w:val="21"/>
          </w:rPr>
          <w:t>配电自动化功能配置表</w:t>
        </w:r>
        <w:r w:rsidR="00481CAB">
          <w:rPr>
            <w:noProof/>
            <w:webHidden/>
          </w:rPr>
          <w:tab/>
        </w:r>
        <w:r w:rsidR="00481CAB">
          <w:rPr>
            <w:noProof/>
            <w:webHidden/>
          </w:rPr>
          <w:fldChar w:fldCharType="begin"/>
        </w:r>
        <w:r w:rsidR="00481CAB">
          <w:rPr>
            <w:noProof/>
            <w:webHidden/>
          </w:rPr>
          <w:instrText xml:space="preserve"> PAGEREF _Toc456120676 \h </w:instrText>
        </w:r>
        <w:r w:rsidR="00481CAB">
          <w:rPr>
            <w:noProof/>
            <w:webHidden/>
          </w:rPr>
        </w:r>
        <w:r w:rsidR="00481CAB">
          <w:rPr>
            <w:noProof/>
            <w:webHidden/>
          </w:rPr>
          <w:fldChar w:fldCharType="separate"/>
        </w:r>
        <w:r w:rsidR="00481CAB">
          <w:rPr>
            <w:noProof/>
            <w:webHidden/>
          </w:rPr>
          <w:t>30</w:t>
        </w:r>
        <w:r w:rsidR="00481CAB">
          <w:rPr>
            <w:noProof/>
            <w:webHidden/>
          </w:rPr>
          <w:fldChar w:fldCharType="end"/>
        </w:r>
      </w:hyperlink>
    </w:p>
    <w:p w14:paraId="084E45FE" w14:textId="77777777" w:rsidR="00481CAB" w:rsidRDefault="0061602D">
      <w:pPr>
        <w:pStyle w:val="11"/>
        <w:tabs>
          <w:tab w:val="right" w:leader="dot" w:pos="9403"/>
        </w:tabs>
        <w:rPr>
          <w:rFonts w:asciiTheme="minorHAnsi" w:eastAsiaTheme="minorEastAsia" w:hAnsiTheme="minorHAnsi" w:cstheme="minorBidi"/>
          <w:noProof/>
          <w:szCs w:val="22"/>
        </w:rPr>
      </w:pPr>
      <w:hyperlink w:anchor="_Toc456120677" w:history="1">
        <w:r w:rsidR="00481CAB" w:rsidRPr="000F28CD">
          <w:rPr>
            <w:rStyle w:val="af8"/>
            <w:rFonts w:ascii="黑体" w:eastAsia="黑体" w:hAnsi="黑体" w:hint="eastAsia"/>
            <w:noProof/>
          </w:rPr>
          <w:t>附录</w:t>
        </w:r>
        <w:r w:rsidR="00481CAB" w:rsidRPr="000F28CD">
          <w:rPr>
            <w:rStyle w:val="af8"/>
            <w:rFonts w:ascii="黑体" w:eastAsia="黑体" w:hAnsi="黑体"/>
            <w:noProof/>
          </w:rPr>
          <w:t xml:space="preserve"> B(</w:t>
        </w:r>
        <w:r w:rsidR="00481CAB" w:rsidRPr="000F28CD">
          <w:rPr>
            <w:rStyle w:val="af8"/>
            <w:rFonts w:ascii="黑体" w:eastAsia="黑体" w:hAnsi="黑体" w:hint="eastAsia"/>
            <w:noProof/>
          </w:rPr>
          <w:t>资料性附录</w:t>
        </w:r>
        <w:r w:rsidR="00481CAB" w:rsidRPr="000F28CD">
          <w:rPr>
            <w:rStyle w:val="af8"/>
            <w:rFonts w:ascii="黑体" w:eastAsia="黑体" w:hAnsi="黑体"/>
            <w:noProof/>
          </w:rPr>
          <w:t xml:space="preserve">) </w:t>
        </w:r>
        <w:r w:rsidR="00481CAB" w:rsidRPr="000F28CD">
          <w:rPr>
            <w:rStyle w:val="af8"/>
            <w:rFonts w:ascii="黑体" w:eastAsia="黑体" w:hAnsi="黑体" w:hint="eastAsia"/>
            <w:noProof/>
          </w:rPr>
          <w:t>配电自动化系统主站硬件典型配置</w:t>
        </w:r>
        <w:r w:rsidR="00481CAB">
          <w:rPr>
            <w:noProof/>
            <w:webHidden/>
          </w:rPr>
          <w:tab/>
        </w:r>
        <w:r w:rsidR="00481CAB">
          <w:rPr>
            <w:noProof/>
            <w:webHidden/>
          </w:rPr>
          <w:fldChar w:fldCharType="begin"/>
        </w:r>
        <w:r w:rsidR="00481CAB">
          <w:rPr>
            <w:noProof/>
            <w:webHidden/>
          </w:rPr>
          <w:instrText xml:space="preserve"> PAGEREF _Toc456120677 \h </w:instrText>
        </w:r>
        <w:r w:rsidR="00481CAB">
          <w:rPr>
            <w:noProof/>
            <w:webHidden/>
          </w:rPr>
        </w:r>
        <w:r w:rsidR="00481CAB">
          <w:rPr>
            <w:noProof/>
            <w:webHidden/>
          </w:rPr>
          <w:fldChar w:fldCharType="separate"/>
        </w:r>
        <w:r w:rsidR="00481CAB">
          <w:rPr>
            <w:noProof/>
            <w:webHidden/>
          </w:rPr>
          <w:t>31</w:t>
        </w:r>
        <w:r w:rsidR="00481CAB">
          <w:rPr>
            <w:noProof/>
            <w:webHidden/>
          </w:rPr>
          <w:fldChar w:fldCharType="end"/>
        </w:r>
      </w:hyperlink>
    </w:p>
    <w:p w14:paraId="3DDFCB9C" w14:textId="77777777" w:rsidR="00481CAB" w:rsidRDefault="0061602D">
      <w:pPr>
        <w:pStyle w:val="11"/>
        <w:tabs>
          <w:tab w:val="right" w:leader="dot" w:pos="9403"/>
        </w:tabs>
        <w:rPr>
          <w:rFonts w:asciiTheme="minorHAnsi" w:eastAsiaTheme="minorEastAsia" w:hAnsiTheme="minorHAnsi" w:cstheme="minorBidi"/>
          <w:noProof/>
          <w:szCs w:val="22"/>
        </w:rPr>
      </w:pPr>
      <w:hyperlink w:anchor="_Toc456120678" w:history="1">
        <w:r w:rsidR="00481CAB" w:rsidRPr="000F28CD">
          <w:rPr>
            <w:rStyle w:val="af8"/>
            <w:rFonts w:ascii="黑体" w:eastAsia="黑体" w:hAnsi="黑体" w:hint="eastAsia"/>
            <w:noProof/>
          </w:rPr>
          <w:t>附录</w:t>
        </w:r>
        <w:r w:rsidR="00481CAB" w:rsidRPr="000F28CD">
          <w:rPr>
            <w:rStyle w:val="af8"/>
            <w:rFonts w:ascii="黑体" w:eastAsia="黑体" w:hAnsi="黑体"/>
            <w:noProof/>
          </w:rPr>
          <w:t xml:space="preserve"> C(</w:t>
        </w:r>
        <w:r w:rsidR="00481CAB" w:rsidRPr="000F28CD">
          <w:rPr>
            <w:rStyle w:val="af8"/>
            <w:rFonts w:ascii="黑体" w:eastAsia="黑体" w:hAnsi="黑体" w:hint="eastAsia"/>
            <w:noProof/>
          </w:rPr>
          <w:t>资料性附录</w:t>
        </w:r>
        <w:r w:rsidR="00481CAB" w:rsidRPr="000F28CD">
          <w:rPr>
            <w:rStyle w:val="af8"/>
            <w:rFonts w:ascii="黑体" w:eastAsia="黑体" w:hAnsi="黑体"/>
            <w:noProof/>
          </w:rPr>
          <w:t xml:space="preserve">) </w:t>
        </w:r>
        <w:r w:rsidR="00481CAB" w:rsidRPr="000F28CD">
          <w:rPr>
            <w:rStyle w:val="af8"/>
            <w:rFonts w:ascii="黑体" w:eastAsia="黑体" w:hAnsi="黑体" w:hint="eastAsia"/>
            <w:noProof/>
          </w:rPr>
          <w:t>配电自动化系统数据流</w:t>
        </w:r>
        <w:r w:rsidR="00481CAB">
          <w:rPr>
            <w:noProof/>
            <w:webHidden/>
          </w:rPr>
          <w:tab/>
        </w:r>
        <w:r w:rsidR="00481CAB">
          <w:rPr>
            <w:noProof/>
            <w:webHidden/>
          </w:rPr>
          <w:fldChar w:fldCharType="begin"/>
        </w:r>
        <w:r w:rsidR="00481CAB">
          <w:rPr>
            <w:noProof/>
            <w:webHidden/>
          </w:rPr>
          <w:instrText xml:space="preserve"> PAGEREF _Toc456120678 \h </w:instrText>
        </w:r>
        <w:r w:rsidR="00481CAB">
          <w:rPr>
            <w:noProof/>
            <w:webHidden/>
          </w:rPr>
        </w:r>
        <w:r w:rsidR="00481CAB">
          <w:rPr>
            <w:noProof/>
            <w:webHidden/>
          </w:rPr>
          <w:fldChar w:fldCharType="separate"/>
        </w:r>
        <w:r w:rsidR="00481CAB">
          <w:rPr>
            <w:noProof/>
            <w:webHidden/>
          </w:rPr>
          <w:t>32</w:t>
        </w:r>
        <w:r w:rsidR="00481CAB">
          <w:rPr>
            <w:noProof/>
            <w:webHidden/>
          </w:rPr>
          <w:fldChar w:fldCharType="end"/>
        </w:r>
      </w:hyperlink>
    </w:p>
    <w:p w14:paraId="0804641D" w14:textId="77777777" w:rsidR="009E29AA" w:rsidRDefault="00481CAB" w:rsidP="00481CAB">
      <w:pPr>
        <w:pStyle w:val="afa"/>
        <w:topLinePunct/>
        <w:spacing w:afterLines="0"/>
        <w:ind w:firstLine="422"/>
        <w:rPr>
          <w:b/>
          <w:color w:val="000000" w:themeColor="text1"/>
          <w:kern w:val="21"/>
        </w:rPr>
      </w:pPr>
      <w:r>
        <w:rPr>
          <w:b/>
          <w:color w:val="000000" w:themeColor="text1"/>
          <w:kern w:val="21"/>
        </w:rPr>
        <w:fldChar w:fldCharType="end"/>
      </w:r>
    </w:p>
    <w:p w14:paraId="2B816868" w14:textId="77777777" w:rsidR="009E29AA" w:rsidRDefault="009E29AA">
      <w:pPr>
        <w:pStyle w:val="afa"/>
        <w:topLinePunct/>
        <w:spacing w:afterLines="0"/>
        <w:ind w:firstLine="454"/>
        <w:rPr>
          <w:b/>
          <w:color w:val="000000" w:themeColor="text1"/>
          <w:kern w:val="21"/>
        </w:rPr>
      </w:pPr>
    </w:p>
    <w:p w14:paraId="1E8F1648" w14:textId="77777777" w:rsidR="009E29AA" w:rsidRDefault="00776F09">
      <w:pPr>
        <w:pStyle w:val="af5"/>
        <w:spacing w:beforeLines="100" w:before="312" w:afterLines="100" w:after="312"/>
        <w:rPr>
          <w:rFonts w:ascii="黑体" w:eastAsia="黑体" w:hAnsi="黑体"/>
          <w:b w:val="0"/>
          <w:color w:val="000000" w:themeColor="text1"/>
          <w:lang w:val="en-US"/>
        </w:rPr>
      </w:pPr>
      <w:r>
        <w:rPr>
          <w:rFonts w:ascii="宋体" w:hAnsi="宋体"/>
          <w:b w:val="0"/>
          <w:color w:val="000000" w:themeColor="text1"/>
          <w:kern w:val="21"/>
        </w:rPr>
        <w:br w:type="page"/>
      </w:r>
      <w:bookmarkStart w:id="13" w:name="_Toc448137982"/>
      <w:bookmarkStart w:id="14" w:name="_Toc372120937"/>
      <w:bookmarkStart w:id="15" w:name="_Toc456120608"/>
      <w:bookmarkStart w:id="16" w:name="_Toc456120663"/>
      <w:r>
        <w:rPr>
          <w:rFonts w:ascii="黑体" w:eastAsia="黑体" w:hAnsi="黑体" w:hint="eastAsia"/>
          <w:b w:val="0"/>
          <w:color w:val="000000" w:themeColor="text1"/>
        </w:rPr>
        <w:lastRenderedPageBreak/>
        <w:t>前　　言</w:t>
      </w:r>
      <w:bookmarkEnd w:id="13"/>
      <w:bookmarkEnd w:id="14"/>
      <w:bookmarkEnd w:id="15"/>
      <w:bookmarkEnd w:id="16"/>
    </w:p>
    <w:p w14:paraId="725679FB" w14:textId="77777777" w:rsidR="009E29AA" w:rsidRDefault="00776F09">
      <w:pPr>
        <w:pStyle w:val="p0"/>
        <w:ind w:firstLineChars="200" w:firstLine="420"/>
        <w:rPr>
          <w:rFonts w:ascii="宋体" w:hAnsi="宋体"/>
          <w:color w:val="000000" w:themeColor="text1"/>
        </w:rPr>
      </w:pPr>
      <w:bookmarkStart w:id="17" w:name="_Toc265065038"/>
      <w:bookmarkEnd w:id="8"/>
      <w:bookmarkEnd w:id="9"/>
      <w:bookmarkEnd w:id="10"/>
      <w:bookmarkEnd w:id="11"/>
      <w:bookmarkEnd w:id="12"/>
      <w:r>
        <w:rPr>
          <w:rFonts w:ascii="宋体" w:hAnsi="宋体" w:hint="eastAsia"/>
          <w:color w:val="000000" w:themeColor="text1"/>
        </w:rPr>
        <w:t>为规范配电自动化系统主站功能配置，制定本标准。</w:t>
      </w:r>
    </w:p>
    <w:p w14:paraId="7A928A5E" w14:textId="77777777" w:rsidR="009E29AA" w:rsidRDefault="00776F09">
      <w:pPr>
        <w:autoSpaceDE w:val="0"/>
        <w:autoSpaceDN w:val="0"/>
        <w:ind w:firstLineChars="200" w:firstLine="420"/>
        <w:jc w:val="left"/>
        <w:rPr>
          <w:rFonts w:ascii="宋体" w:hAnsi="宋体"/>
          <w:color w:val="000000" w:themeColor="text1"/>
        </w:rPr>
      </w:pPr>
      <w:r>
        <w:rPr>
          <w:rFonts w:ascii="宋体" w:hAnsi="宋体" w:hint="eastAsia"/>
          <w:color w:val="000000" w:themeColor="text1"/>
        </w:rPr>
        <w:t>本标准代替</w:t>
      </w:r>
      <w:r>
        <w:rPr>
          <w:rFonts w:ascii="宋体" w:hAnsi="宋体"/>
          <w:color w:val="000000" w:themeColor="text1"/>
        </w:rPr>
        <w:t>Q / GDW 513-2010</w:t>
      </w:r>
      <w:r>
        <w:rPr>
          <w:rFonts w:ascii="宋体" w:hAnsi="宋体" w:hint="eastAsia"/>
          <w:color w:val="000000" w:themeColor="text1"/>
        </w:rPr>
        <w:t>，与</w:t>
      </w:r>
      <w:r>
        <w:rPr>
          <w:rFonts w:ascii="宋体" w:hAnsi="宋体"/>
          <w:color w:val="000000" w:themeColor="text1"/>
        </w:rPr>
        <w:t>Q / GDW 513-2010</w:t>
      </w:r>
      <w:r>
        <w:rPr>
          <w:rFonts w:ascii="宋体" w:hAnsi="宋体" w:hint="eastAsia"/>
          <w:color w:val="000000" w:themeColor="text1"/>
        </w:rPr>
        <w:t>相比主要技术性差异如下：</w:t>
      </w:r>
    </w:p>
    <w:p w14:paraId="62D31F79" w14:textId="77777777" w:rsidR="009E29AA" w:rsidRDefault="00776F09">
      <w:pPr>
        <w:autoSpaceDE w:val="0"/>
        <w:autoSpaceDN w:val="0"/>
        <w:ind w:firstLineChars="200" w:firstLine="420"/>
        <w:jc w:val="left"/>
        <w:rPr>
          <w:rFonts w:ascii="宋体" w:hAnsi="宋体"/>
          <w:color w:val="000000" w:themeColor="text1"/>
        </w:rPr>
      </w:pPr>
      <w:r>
        <w:rPr>
          <w:rFonts w:ascii="宋体" w:hAnsi="宋体"/>
          <w:color w:val="000000" w:themeColor="text1"/>
        </w:rPr>
        <w:t>--</w:t>
      </w:r>
      <w:r>
        <w:rPr>
          <w:rFonts w:ascii="宋体" w:hAnsi="宋体" w:hint="eastAsia"/>
          <w:color w:val="000000" w:themeColor="text1"/>
        </w:rPr>
        <w:t>修改了配电自动化系统主站架构；</w:t>
      </w:r>
    </w:p>
    <w:p w14:paraId="586B5161" w14:textId="77777777" w:rsidR="009E29AA" w:rsidRDefault="00776F09">
      <w:pPr>
        <w:autoSpaceDE w:val="0"/>
        <w:autoSpaceDN w:val="0"/>
        <w:ind w:firstLineChars="200" w:firstLine="420"/>
        <w:jc w:val="left"/>
        <w:rPr>
          <w:rFonts w:ascii="宋体" w:hAnsi="宋体"/>
          <w:color w:val="000000" w:themeColor="text1"/>
        </w:rPr>
      </w:pPr>
      <w:r>
        <w:rPr>
          <w:rFonts w:ascii="宋体" w:hAnsi="宋体"/>
          <w:color w:val="000000" w:themeColor="text1"/>
        </w:rPr>
        <w:t>--</w:t>
      </w:r>
      <w:r>
        <w:rPr>
          <w:rFonts w:ascii="宋体" w:hAnsi="宋体" w:hint="eastAsia"/>
          <w:color w:val="000000" w:themeColor="text1"/>
        </w:rPr>
        <w:t>修改了配电自动化系统主站基本功能和扩展功能配置；</w:t>
      </w:r>
    </w:p>
    <w:p w14:paraId="281DC9B6" w14:textId="77777777" w:rsidR="009E29AA" w:rsidRDefault="00776F09">
      <w:pPr>
        <w:autoSpaceDE w:val="0"/>
        <w:autoSpaceDN w:val="0"/>
        <w:ind w:firstLineChars="200" w:firstLine="420"/>
        <w:jc w:val="left"/>
        <w:rPr>
          <w:rFonts w:ascii="宋体" w:hAnsi="宋体"/>
          <w:color w:val="000000" w:themeColor="text1"/>
        </w:rPr>
      </w:pPr>
      <w:r>
        <w:rPr>
          <w:rFonts w:ascii="宋体" w:hAnsi="宋体"/>
          <w:color w:val="000000" w:themeColor="text1"/>
        </w:rPr>
        <w:t>--</w:t>
      </w:r>
      <w:r>
        <w:rPr>
          <w:rFonts w:ascii="宋体" w:hAnsi="宋体" w:hint="eastAsia"/>
          <w:color w:val="000000" w:themeColor="text1"/>
        </w:rPr>
        <w:t>修改了配电自动化系统主站安全防护体系；</w:t>
      </w:r>
    </w:p>
    <w:p w14:paraId="19D00BEF" w14:textId="77777777" w:rsidR="009E29AA" w:rsidRDefault="00776F09">
      <w:pPr>
        <w:autoSpaceDE w:val="0"/>
        <w:autoSpaceDN w:val="0"/>
        <w:ind w:firstLineChars="200" w:firstLine="420"/>
        <w:jc w:val="left"/>
        <w:rPr>
          <w:rFonts w:ascii="宋体" w:hAnsi="宋体"/>
          <w:color w:val="000000" w:themeColor="text1"/>
        </w:rPr>
      </w:pPr>
      <w:r>
        <w:rPr>
          <w:rFonts w:ascii="宋体" w:hAnsi="宋体"/>
          <w:color w:val="000000" w:themeColor="text1"/>
        </w:rPr>
        <w:t>--</w:t>
      </w:r>
      <w:r>
        <w:rPr>
          <w:rFonts w:ascii="宋体" w:hAnsi="宋体" w:hint="eastAsia"/>
          <w:color w:val="000000" w:themeColor="text1"/>
        </w:rPr>
        <w:t>增加了配电自动化系统主站面向管理信息大区的运行状态管控功能；</w:t>
      </w:r>
    </w:p>
    <w:p w14:paraId="5D6687DE" w14:textId="77777777" w:rsidR="009E29AA" w:rsidRDefault="00776F09">
      <w:pPr>
        <w:ind w:firstLineChars="170" w:firstLine="357"/>
        <w:rPr>
          <w:rFonts w:ascii="宋体" w:hAnsi="宋体"/>
          <w:color w:val="000000" w:themeColor="text1"/>
        </w:rPr>
      </w:pPr>
      <w:r>
        <w:rPr>
          <w:rFonts w:ascii="宋体" w:hAnsi="宋体" w:hint="eastAsia"/>
          <w:color w:val="000000" w:themeColor="text1"/>
        </w:rPr>
        <w:t>本标准由国家电网公司运维检修部提出并负责解释。</w:t>
      </w:r>
    </w:p>
    <w:p w14:paraId="41774AC1" w14:textId="77777777" w:rsidR="009E29AA" w:rsidRDefault="00776F09">
      <w:pPr>
        <w:ind w:firstLineChars="170" w:firstLine="357"/>
        <w:rPr>
          <w:rFonts w:ascii="宋体" w:hAnsi="宋体"/>
          <w:color w:val="000000" w:themeColor="text1"/>
        </w:rPr>
      </w:pPr>
      <w:r>
        <w:rPr>
          <w:rFonts w:ascii="宋体" w:hAnsi="宋体" w:hint="eastAsia"/>
          <w:color w:val="000000" w:themeColor="text1"/>
        </w:rPr>
        <w:t>本标准由国家电网公司科技部归口。</w:t>
      </w:r>
    </w:p>
    <w:p w14:paraId="187BB8AA" w14:textId="77777777" w:rsidR="009E29AA" w:rsidRDefault="00776F09">
      <w:pPr>
        <w:ind w:firstLineChars="170" w:firstLine="357"/>
        <w:rPr>
          <w:rFonts w:ascii="宋体" w:hAnsi="宋体"/>
          <w:color w:val="000000" w:themeColor="text1"/>
        </w:rPr>
      </w:pPr>
      <w:r>
        <w:rPr>
          <w:rFonts w:ascii="宋体" w:hAnsi="宋体" w:hint="eastAsia"/>
          <w:color w:val="000000" w:themeColor="text1"/>
        </w:rPr>
        <w:t>本标准起草单位：国网电力科学研究院、国网浙江电力公司、</w:t>
      </w:r>
      <w:r>
        <w:rPr>
          <w:rFonts w:ascii="宋体" w:hAnsi="宋体" w:hint="eastAsia"/>
          <w:color w:val="000000" w:themeColor="text1"/>
          <w:kern w:val="21"/>
        </w:rPr>
        <w:t>国网山东电力公司、国网上海电力公司、国网四川电力公司</w:t>
      </w:r>
      <w:r>
        <w:rPr>
          <w:rFonts w:ascii="宋体" w:hAnsi="宋体" w:hint="eastAsia"/>
          <w:color w:val="000000" w:themeColor="text1"/>
        </w:rPr>
        <w:t>、国网重庆电力公司、国网湖南电力公司、国网福建电力公司、国网宁夏电力公司、国网湖北电力公司、中国电力科学研究院、</w:t>
      </w:r>
      <w:r>
        <w:rPr>
          <w:rFonts w:ascii="宋体" w:hAnsi="宋体" w:hint="eastAsia"/>
          <w:color w:val="000000" w:themeColor="text1"/>
          <w:kern w:val="21"/>
        </w:rPr>
        <w:t>许继集团有限公司、国网信通产业公司、</w:t>
      </w:r>
    </w:p>
    <w:p w14:paraId="5D681079" w14:textId="77777777" w:rsidR="009E29AA" w:rsidRDefault="00776F09">
      <w:pPr>
        <w:ind w:firstLineChars="170" w:firstLine="357"/>
        <w:rPr>
          <w:rFonts w:ascii="宋体" w:hAnsi="宋体"/>
          <w:color w:val="000000" w:themeColor="text1"/>
        </w:rPr>
      </w:pPr>
      <w:r>
        <w:rPr>
          <w:rFonts w:ascii="宋体" w:hAnsi="宋体" w:hint="eastAsia"/>
          <w:color w:val="000000" w:themeColor="text1"/>
        </w:rPr>
        <w:t>本标准主要起草人：</w:t>
      </w:r>
      <w:r>
        <w:rPr>
          <w:rFonts w:ascii="宋体" w:hAnsi="宋体"/>
          <w:color w:val="000000" w:themeColor="text1"/>
        </w:rPr>
        <w:t xml:space="preserve"> </w:t>
      </w:r>
    </w:p>
    <w:p w14:paraId="7C4CCD11" w14:textId="77777777" w:rsidR="009E29AA" w:rsidRDefault="00776F09">
      <w:pPr>
        <w:ind w:firstLineChars="170" w:firstLine="357"/>
        <w:rPr>
          <w:rFonts w:ascii="宋体" w:hAnsi="宋体"/>
          <w:color w:val="000000" w:themeColor="text1"/>
          <w:kern w:val="21"/>
        </w:rPr>
      </w:pPr>
      <w:r>
        <w:rPr>
          <w:rFonts w:ascii="宋体" w:hAnsi="宋体" w:hint="eastAsia"/>
          <w:color w:val="000000" w:themeColor="text1"/>
        </w:rPr>
        <w:t>本标准</w:t>
      </w:r>
      <w:r>
        <w:rPr>
          <w:rFonts w:ascii="宋体" w:hAnsi="宋体"/>
          <w:color w:val="000000" w:themeColor="text1"/>
        </w:rPr>
        <w:t>2010</w:t>
      </w:r>
      <w:r>
        <w:rPr>
          <w:rFonts w:ascii="宋体" w:hAnsi="宋体" w:hint="eastAsia"/>
          <w:color w:val="000000" w:themeColor="text1"/>
        </w:rPr>
        <w:t>年</w:t>
      </w:r>
      <w:r>
        <w:rPr>
          <w:rFonts w:ascii="宋体" w:hAnsi="宋体"/>
          <w:color w:val="000000" w:themeColor="text1"/>
        </w:rPr>
        <w:t>10</w:t>
      </w:r>
      <w:r>
        <w:rPr>
          <w:rFonts w:ascii="宋体" w:hAnsi="宋体" w:hint="eastAsia"/>
          <w:color w:val="000000" w:themeColor="text1"/>
        </w:rPr>
        <w:t>月首次发布，</w:t>
      </w:r>
      <w:r>
        <w:rPr>
          <w:rFonts w:ascii="宋体" w:hAnsi="宋体"/>
          <w:color w:val="000000" w:themeColor="text1"/>
        </w:rPr>
        <w:t>2016</w:t>
      </w:r>
      <w:r>
        <w:rPr>
          <w:rFonts w:ascii="宋体" w:hAnsi="宋体" w:hint="eastAsia"/>
          <w:color w:val="000000" w:themeColor="text1"/>
        </w:rPr>
        <w:t>年</w:t>
      </w:r>
      <w:r>
        <w:rPr>
          <w:rFonts w:ascii="宋体" w:hAnsi="宋体"/>
          <w:color w:val="000000" w:themeColor="text1"/>
        </w:rPr>
        <w:t>6</w:t>
      </w:r>
      <w:r>
        <w:rPr>
          <w:rFonts w:ascii="宋体" w:hAnsi="宋体" w:hint="eastAsia"/>
          <w:color w:val="000000" w:themeColor="text1"/>
        </w:rPr>
        <w:t>月第一次修订。</w:t>
      </w:r>
      <w:bookmarkStart w:id="18" w:name="_Toc263371083"/>
      <w:bookmarkStart w:id="19" w:name="_Toc263406223"/>
      <w:bookmarkStart w:id="20" w:name="_Toc263405976"/>
      <w:bookmarkStart w:id="21" w:name="_Toc264899587"/>
      <w:bookmarkStart w:id="22" w:name="_Toc264900089"/>
      <w:bookmarkEnd w:id="17"/>
    </w:p>
    <w:p w14:paraId="29640096" w14:textId="77777777" w:rsidR="009E29AA" w:rsidRDefault="009E29AA">
      <w:pPr>
        <w:pStyle w:val="afd"/>
        <w:topLinePunct/>
        <w:ind w:firstLine="40"/>
        <w:jc w:val="both"/>
        <w:rPr>
          <w:rFonts w:ascii="宋体" w:eastAsia="宋体" w:hAnsi="宋体"/>
          <w:b/>
          <w:color w:val="000000" w:themeColor="text1"/>
          <w:kern w:val="21"/>
          <w:sz w:val="21"/>
        </w:rPr>
      </w:pPr>
      <w:bookmarkStart w:id="23" w:name="标准内容"/>
      <w:bookmarkStart w:id="24" w:name="_Toc236731910"/>
      <w:bookmarkEnd w:id="23"/>
    </w:p>
    <w:p w14:paraId="7C773442" w14:textId="77777777" w:rsidR="009E29AA" w:rsidRDefault="009E29AA">
      <w:pPr>
        <w:pStyle w:val="1"/>
        <w:keepNext w:val="0"/>
        <w:spacing w:line="1200" w:lineRule="auto"/>
        <w:jc w:val="center"/>
        <w:rPr>
          <w:rFonts w:ascii="宋体" w:hAnsi="宋体"/>
          <w:color w:val="000000" w:themeColor="text1"/>
          <w:kern w:val="21"/>
          <w:sz w:val="21"/>
        </w:rPr>
        <w:sectPr w:rsidR="009E29AA">
          <w:headerReference w:type="even" r:id="rId15"/>
          <w:footerReference w:type="even" r:id="rId16"/>
          <w:footerReference w:type="default" r:id="rId17"/>
          <w:pgSz w:w="10773" w:h="15139"/>
          <w:pgMar w:top="964" w:right="680" w:bottom="680" w:left="680" w:header="454" w:footer="369" w:gutter="0"/>
          <w:pgNumType w:fmt="upperRoman" w:start="1"/>
          <w:cols w:space="720"/>
          <w:docGrid w:type="lines" w:linePitch="312"/>
        </w:sectPr>
      </w:pPr>
    </w:p>
    <w:p w14:paraId="041CC9E8" w14:textId="77777777" w:rsidR="009E29AA" w:rsidRDefault="00776F09">
      <w:pPr>
        <w:spacing w:line="1200" w:lineRule="auto"/>
        <w:jc w:val="center"/>
        <w:rPr>
          <w:rFonts w:ascii="黑体" w:eastAsia="黑体" w:hAnsi="黑体"/>
          <w:color w:val="000000" w:themeColor="text1"/>
          <w:sz w:val="32"/>
        </w:rPr>
      </w:pPr>
      <w:r>
        <w:rPr>
          <w:rFonts w:ascii="黑体" w:eastAsia="黑体" w:hAnsi="黑体" w:hint="eastAsia"/>
          <w:color w:val="000000" w:themeColor="text1"/>
          <w:sz w:val="32"/>
        </w:rPr>
        <w:lastRenderedPageBreak/>
        <w:t>配电自动化系统主站功能规范</w:t>
      </w:r>
    </w:p>
    <w:p w14:paraId="5F7A7B8E" w14:textId="77777777" w:rsidR="009E29AA" w:rsidRDefault="00776F09">
      <w:pPr>
        <w:pStyle w:val="1"/>
        <w:numPr>
          <w:ilvl w:val="0"/>
          <w:numId w:val="3"/>
        </w:numPr>
        <w:spacing w:beforeLines="100" w:before="312" w:afterLines="100" w:after="312" w:line="240" w:lineRule="auto"/>
        <w:ind w:left="0" w:firstLine="0"/>
        <w:rPr>
          <w:rFonts w:ascii="黑体" w:eastAsia="黑体" w:hAnsi="黑体"/>
          <w:b w:val="0"/>
          <w:sz w:val="21"/>
          <w:szCs w:val="21"/>
        </w:rPr>
      </w:pPr>
      <w:bookmarkStart w:id="25" w:name="_Toc372120938"/>
      <w:bookmarkStart w:id="26" w:name="_Toc448137983"/>
      <w:bookmarkStart w:id="27" w:name="_Toc456120609"/>
      <w:bookmarkStart w:id="28" w:name="_Toc456120664"/>
      <w:r>
        <w:rPr>
          <w:rFonts w:ascii="黑体" w:eastAsia="黑体" w:hAnsi="黑体"/>
          <w:b w:val="0"/>
          <w:sz w:val="21"/>
          <w:szCs w:val="21"/>
        </w:rPr>
        <w:t>范围</w:t>
      </w:r>
      <w:bookmarkEnd w:id="24"/>
      <w:bookmarkEnd w:id="25"/>
      <w:bookmarkEnd w:id="26"/>
      <w:bookmarkEnd w:id="27"/>
      <w:bookmarkEnd w:id="28"/>
    </w:p>
    <w:bookmarkEnd w:id="18"/>
    <w:bookmarkEnd w:id="19"/>
    <w:bookmarkEnd w:id="20"/>
    <w:bookmarkEnd w:id="21"/>
    <w:bookmarkEnd w:id="22"/>
    <w:p w14:paraId="78E2F237"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本标准规定了配电自动化系统主站总体要求、系统架构、系统功能、安全防护要求、信息交互和主要技术指标。</w:t>
      </w:r>
    </w:p>
    <w:p w14:paraId="35731CF2"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本标准适用于国家电网公司所属各省（自治区、直辖市）公司配电自动化系统主站的规划、设计、建设、改造、验收和运行。</w:t>
      </w:r>
      <w:bookmarkStart w:id="29" w:name="_Toc270247069"/>
      <w:bookmarkStart w:id="30" w:name="_Toc269929028"/>
    </w:p>
    <w:p w14:paraId="1C2A3839" w14:textId="77777777" w:rsidR="009E29AA" w:rsidRDefault="00776F09">
      <w:pPr>
        <w:pStyle w:val="1"/>
        <w:numPr>
          <w:ilvl w:val="0"/>
          <w:numId w:val="3"/>
        </w:numPr>
        <w:spacing w:beforeLines="100" w:before="312" w:afterLines="100" w:after="312" w:line="240" w:lineRule="auto"/>
        <w:ind w:left="0" w:firstLine="0"/>
        <w:rPr>
          <w:rFonts w:ascii="黑体" w:eastAsia="黑体" w:hAnsi="黑体"/>
          <w:b w:val="0"/>
          <w:sz w:val="21"/>
          <w:szCs w:val="21"/>
        </w:rPr>
      </w:pPr>
      <w:bookmarkStart w:id="31" w:name="_Toc447969550"/>
      <w:bookmarkStart w:id="32" w:name="_Toc372120939"/>
      <w:bookmarkStart w:id="33" w:name="_Toc448137984"/>
      <w:bookmarkStart w:id="34" w:name="_Toc456120610"/>
      <w:bookmarkStart w:id="35" w:name="_Toc456120665"/>
      <w:bookmarkEnd w:id="31"/>
      <w:r>
        <w:rPr>
          <w:rFonts w:ascii="黑体" w:eastAsia="黑体" w:hAnsi="黑体"/>
          <w:b w:val="0"/>
          <w:sz w:val="21"/>
          <w:szCs w:val="21"/>
        </w:rPr>
        <w:t>规范性引用文件</w:t>
      </w:r>
      <w:bookmarkEnd w:id="29"/>
      <w:bookmarkEnd w:id="30"/>
      <w:bookmarkEnd w:id="32"/>
      <w:bookmarkEnd w:id="33"/>
      <w:bookmarkEnd w:id="34"/>
      <w:bookmarkEnd w:id="35"/>
    </w:p>
    <w:p w14:paraId="1ABBA10D"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rPr>
        <w:t xml:space="preserve">下列文件对本文件的应用是必不可少的。 凡是注日期的引用文件，仅注日期的版本适用于本文件。凡是不注日期的引用文件，其最新版本（包括所有的修改单）适用于本文件。 </w:t>
      </w:r>
    </w:p>
    <w:p w14:paraId="2B1E27FF" w14:textId="77777777" w:rsidR="009E29AA" w:rsidRDefault="00776F09">
      <w:pPr>
        <w:adjustRightInd/>
        <w:spacing w:line="312" w:lineRule="exact"/>
        <w:ind w:firstLine="420"/>
        <w:rPr>
          <w:rFonts w:ascii="宋体" w:hAnsi="宋体"/>
          <w:color w:val="000000" w:themeColor="text1"/>
          <w:kern w:val="21"/>
        </w:rPr>
      </w:pPr>
      <w:r>
        <w:rPr>
          <w:rFonts w:ascii="宋体" w:hAnsi="宋体"/>
          <w:color w:val="000000" w:themeColor="text1"/>
          <w:kern w:val="21"/>
        </w:rPr>
        <w:t>GB/T 13720</w:t>
      </w:r>
      <w:r>
        <w:rPr>
          <w:rFonts w:ascii="宋体" w:hAnsi="宋体" w:hint="eastAsia"/>
          <w:color w:val="000000" w:themeColor="text1"/>
          <w:kern w:val="21"/>
        </w:rPr>
        <w:t xml:space="preserve">　</w:t>
      </w:r>
      <w:r>
        <w:rPr>
          <w:rFonts w:ascii="宋体" w:hAnsi="宋体"/>
          <w:color w:val="000000" w:themeColor="text1"/>
          <w:kern w:val="21"/>
        </w:rPr>
        <w:tab/>
      </w:r>
      <w:r>
        <w:rPr>
          <w:rFonts w:ascii="宋体" w:hAnsi="宋体" w:hint="eastAsia"/>
          <w:color w:val="000000" w:themeColor="text1"/>
          <w:kern w:val="21"/>
        </w:rPr>
        <w:t>地区电网数据采集与监控系统通用技术条件</w:t>
      </w:r>
    </w:p>
    <w:p w14:paraId="3EF124EC" w14:textId="77777777" w:rsidR="009E29AA" w:rsidRDefault="00776F09">
      <w:pPr>
        <w:adjustRightInd/>
        <w:spacing w:line="312" w:lineRule="exact"/>
        <w:ind w:firstLine="420"/>
        <w:rPr>
          <w:rFonts w:ascii="宋体" w:hAnsi="宋体"/>
          <w:color w:val="000000" w:themeColor="text1"/>
          <w:kern w:val="21"/>
        </w:rPr>
      </w:pPr>
      <w:r>
        <w:rPr>
          <w:rFonts w:ascii="宋体" w:hAnsi="宋体"/>
          <w:color w:val="000000" w:themeColor="text1"/>
          <w:kern w:val="21"/>
        </w:rPr>
        <w:t>GB/T 13729</w:t>
      </w:r>
      <w:r>
        <w:rPr>
          <w:rFonts w:ascii="宋体" w:hAnsi="宋体" w:hint="eastAsia"/>
          <w:color w:val="000000" w:themeColor="text1"/>
          <w:kern w:val="21"/>
        </w:rPr>
        <w:t xml:space="preserve">　</w:t>
      </w:r>
      <w:r>
        <w:rPr>
          <w:rFonts w:ascii="宋体" w:hAnsi="宋体"/>
          <w:color w:val="000000" w:themeColor="text1"/>
          <w:kern w:val="21"/>
        </w:rPr>
        <w:tab/>
      </w:r>
      <w:r>
        <w:rPr>
          <w:rFonts w:ascii="宋体" w:hAnsi="宋体" w:hint="eastAsia"/>
          <w:color w:val="000000" w:themeColor="text1"/>
          <w:kern w:val="21"/>
        </w:rPr>
        <w:t>远动终端设备</w:t>
      </w:r>
    </w:p>
    <w:p w14:paraId="44224FEB" w14:textId="77777777" w:rsidR="009E29AA" w:rsidRDefault="00776F09">
      <w:pPr>
        <w:adjustRightInd/>
        <w:spacing w:line="312" w:lineRule="exact"/>
        <w:ind w:firstLine="420"/>
        <w:rPr>
          <w:rFonts w:ascii="宋体" w:hAnsi="宋体"/>
          <w:color w:val="000000" w:themeColor="text1"/>
          <w:kern w:val="21"/>
        </w:rPr>
      </w:pPr>
      <w:r>
        <w:rPr>
          <w:rFonts w:ascii="宋体" w:hAnsi="宋体"/>
          <w:color w:val="000000" w:themeColor="text1"/>
          <w:kern w:val="21"/>
        </w:rPr>
        <w:t>GB/T 14285</w:t>
      </w:r>
      <w:r>
        <w:rPr>
          <w:rFonts w:ascii="宋体" w:hAnsi="宋体" w:hint="eastAsia"/>
          <w:color w:val="000000" w:themeColor="text1"/>
          <w:kern w:val="21"/>
        </w:rPr>
        <w:t xml:space="preserve">　</w:t>
      </w:r>
      <w:r>
        <w:rPr>
          <w:rFonts w:ascii="宋体" w:hAnsi="宋体"/>
          <w:color w:val="000000" w:themeColor="text1"/>
          <w:kern w:val="21"/>
        </w:rPr>
        <w:tab/>
      </w:r>
      <w:r>
        <w:rPr>
          <w:rFonts w:ascii="宋体" w:hAnsi="宋体" w:hint="eastAsia"/>
          <w:color w:val="000000" w:themeColor="text1"/>
          <w:kern w:val="21"/>
        </w:rPr>
        <w:t>继电保护和安全自动装置技术规程</w:t>
      </w:r>
    </w:p>
    <w:p w14:paraId="7360D092" w14:textId="77777777" w:rsidR="009E29AA" w:rsidRDefault="00776F09">
      <w:pPr>
        <w:adjustRightInd/>
        <w:spacing w:line="312" w:lineRule="exact"/>
        <w:ind w:firstLine="420"/>
        <w:rPr>
          <w:rFonts w:ascii="宋体" w:hAnsi="宋体"/>
          <w:color w:val="000000" w:themeColor="text1"/>
          <w:kern w:val="21"/>
        </w:rPr>
      </w:pPr>
      <w:r>
        <w:rPr>
          <w:rFonts w:ascii="宋体" w:hAnsi="宋体"/>
          <w:color w:val="000000" w:themeColor="text1"/>
        </w:rPr>
        <w:t xml:space="preserve">GB/T </w:t>
      </w:r>
      <w:r>
        <w:rPr>
          <w:rStyle w:val="a-size-large1"/>
          <w:rFonts w:ascii="宋体" w:hAnsi="宋体"/>
          <w:color w:val="000000" w:themeColor="text1"/>
        </w:rPr>
        <w:t>30149</w:t>
      </w:r>
      <w:r>
        <w:rPr>
          <w:rStyle w:val="a-size-large1"/>
          <w:rFonts w:ascii="宋体" w:hAnsi="宋体"/>
          <w:color w:val="000000" w:themeColor="text1"/>
        </w:rPr>
        <w:tab/>
      </w:r>
      <w:r>
        <w:rPr>
          <w:rStyle w:val="a-size-large1"/>
          <w:rFonts w:ascii="宋体" w:hAnsi="宋体"/>
          <w:color w:val="000000" w:themeColor="text1"/>
        </w:rPr>
        <w:tab/>
      </w:r>
      <w:r>
        <w:rPr>
          <w:rFonts w:ascii="宋体" w:hAnsi="宋体" w:hint="eastAsia"/>
          <w:color w:val="000000" w:themeColor="text1"/>
        </w:rPr>
        <w:t>电网设备模型描述规范</w:t>
      </w:r>
    </w:p>
    <w:p w14:paraId="642E67F3" w14:textId="77777777" w:rsidR="009E29AA" w:rsidRDefault="00776F09">
      <w:pPr>
        <w:adjustRightInd/>
        <w:spacing w:line="312" w:lineRule="exact"/>
        <w:ind w:firstLine="420"/>
        <w:rPr>
          <w:rFonts w:ascii="宋体" w:hAnsi="宋体"/>
          <w:color w:val="000000" w:themeColor="text1"/>
          <w:kern w:val="21"/>
        </w:rPr>
      </w:pPr>
      <w:r>
        <w:rPr>
          <w:rFonts w:ascii="宋体" w:hAnsi="宋体"/>
          <w:color w:val="000000" w:themeColor="text1"/>
          <w:kern w:val="21"/>
        </w:rPr>
        <w:t>DL/T 550</w:t>
      </w:r>
      <w:r>
        <w:rPr>
          <w:rFonts w:ascii="宋体" w:hAnsi="宋体" w:hint="eastAsia"/>
          <w:color w:val="000000" w:themeColor="text1"/>
          <w:kern w:val="21"/>
        </w:rPr>
        <w:t xml:space="preserve">　</w:t>
      </w:r>
      <w:r>
        <w:rPr>
          <w:rFonts w:ascii="宋体" w:hAnsi="宋体"/>
          <w:color w:val="000000" w:themeColor="text1"/>
          <w:kern w:val="21"/>
        </w:rPr>
        <w:tab/>
      </w:r>
      <w:r>
        <w:rPr>
          <w:rFonts w:ascii="宋体" w:hAnsi="宋体"/>
          <w:color w:val="000000" w:themeColor="text1"/>
          <w:kern w:val="21"/>
        </w:rPr>
        <w:tab/>
      </w:r>
      <w:r>
        <w:rPr>
          <w:rFonts w:ascii="宋体" w:hAnsi="宋体" w:hint="eastAsia"/>
          <w:color w:val="000000" w:themeColor="text1"/>
          <w:kern w:val="21"/>
        </w:rPr>
        <w:t>地区电网调度自动化功能规范</w:t>
      </w:r>
    </w:p>
    <w:p w14:paraId="6356B94E" w14:textId="77777777" w:rsidR="009E29AA" w:rsidRDefault="00776F09">
      <w:pPr>
        <w:adjustRightInd/>
        <w:spacing w:line="312" w:lineRule="exact"/>
        <w:ind w:firstLine="420"/>
        <w:rPr>
          <w:rFonts w:ascii="宋体" w:hAnsi="宋体"/>
          <w:color w:val="000000" w:themeColor="text1"/>
          <w:kern w:val="21"/>
        </w:rPr>
      </w:pPr>
      <w:r>
        <w:rPr>
          <w:rFonts w:ascii="宋体" w:hAnsi="宋体"/>
          <w:color w:val="000000" w:themeColor="text1"/>
          <w:kern w:val="21"/>
        </w:rPr>
        <w:t>DL/T 634</w:t>
      </w:r>
      <w:r>
        <w:rPr>
          <w:rFonts w:ascii="宋体" w:hAnsi="宋体" w:hint="eastAsia"/>
          <w:color w:val="000000" w:themeColor="text1"/>
          <w:kern w:val="21"/>
        </w:rPr>
        <w:t xml:space="preserve">　</w:t>
      </w:r>
      <w:r>
        <w:rPr>
          <w:rFonts w:ascii="宋体" w:hAnsi="宋体"/>
          <w:color w:val="000000" w:themeColor="text1"/>
          <w:kern w:val="21"/>
        </w:rPr>
        <w:tab/>
      </w:r>
      <w:r>
        <w:rPr>
          <w:rFonts w:ascii="宋体" w:hAnsi="宋体"/>
          <w:color w:val="000000" w:themeColor="text1"/>
          <w:kern w:val="21"/>
        </w:rPr>
        <w:tab/>
      </w:r>
      <w:r>
        <w:rPr>
          <w:rFonts w:ascii="宋体" w:hAnsi="宋体" w:hint="eastAsia"/>
          <w:color w:val="000000" w:themeColor="text1"/>
          <w:kern w:val="21"/>
        </w:rPr>
        <w:t>远动设备及系统</w:t>
      </w:r>
    </w:p>
    <w:p w14:paraId="110FD1FC" w14:textId="77777777" w:rsidR="009E29AA" w:rsidRDefault="00776F09">
      <w:pPr>
        <w:adjustRightInd/>
        <w:spacing w:line="312" w:lineRule="exact"/>
        <w:ind w:firstLine="420"/>
        <w:rPr>
          <w:rFonts w:ascii="宋体" w:hAnsi="宋体"/>
          <w:color w:val="000000" w:themeColor="text1"/>
          <w:kern w:val="21"/>
        </w:rPr>
      </w:pPr>
      <w:r>
        <w:rPr>
          <w:rFonts w:ascii="宋体" w:hAnsi="宋体"/>
          <w:color w:val="000000" w:themeColor="text1"/>
          <w:kern w:val="21"/>
        </w:rPr>
        <w:t>DL/T 721</w:t>
      </w:r>
      <w:r>
        <w:rPr>
          <w:rFonts w:ascii="宋体" w:hAnsi="宋体" w:hint="eastAsia"/>
          <w:color w:val="000000" w:themeColor="text1"/>
          <w:kern w:val="21"/>
        </w:rPr>
        <w:t xml:space="preserve">　</w:t>
      </w:r>
      <w:r>
        <w:rPr>
          <w:rFonts w:ascii="宋体" w:hAnsi="宋体"/>
          <w:color w:val="000000" w:themeColor="text1"/>
          <w:kern w:val="21"/>
        </w:rPr>
        <w:tab/>
      </w:r>
      <w:r>
        <w:rPr>
          <w:rFonts w:ascii="宋体" w:hAnsi="宋体"/>
          <w:color w:val="000000" w:themeColor="text1"/>
          <w:kern w:val="21"/>
        </w:rPr>
        <w:tab/>
      </w:r>
      <w:r>
        <w:rPr>
          <w:rFonts w:ascii="宋体" w:hAnsi="宋体" w:hint="eastAsia"/>
          <w:color w:val="000000" w:themeColor="text1"/>
          <w:kern w:val="21"/>
        </w:rPr>
        <w:t>配电网自动化系统远方终端</w:t>
      </w:r>
    </w:p>
    <w:p w14:paraId="7DF2B2C2" w14:textId="77777777" w:rsidR="009E29AA" w:rsidRDefault="00776F09">
      <w:pPr>
        <w:adjustRightInd/>
        <w:spacing w:line="312" w:lineRule="exact"/>
        <w:ind w:firstLine="420"/>
        <w:rPr>
          <w:rFonts w:ascii="宋体" w:hAnsi="宋体"/>
          <w:color w:val="000000" w:themeColor="text1"/>
          <w:kern w:val="21"/>
        </w:rPr>
      </w:pPr>
      <w:r>
        <w:rPr>
          <w:rFonts w:ascii="宋体" w:hAnsi="宋体"/>
          <w:color w:val="000000" w:themeColor="text1"/>
          <w:kern w:val="21"/>
        </w:rPr>
        <w:t>DL/T 814</w:t>
      </w:r>
      <w:r>
        <w:rPr>
          <w:rFonts w:ascii="宋体" w:hAnsi="宋体"/>
          <w:color w:val="000000" w:themeColor="text1"/>
          <w:kern w:val="21"/>
        </w:rPr>
        <w:tab/>
      </w:r>
      <w:r>
        <w:rPr>
          <w:rFonts w:ascii="宋体" w:hAnsi="宋体"/>
          <w:color w:val="000000" w:themeColor="text1"/>
          <w:kern w:val="21"/>
        </w:rPr>
        <w:tab/>
      </w:r>
      <w:r>
        <w:rPr>
          <w:rFonts w:ascii="宋体" w:hAnsi="宋体" w:hint="eastAsia"/>
          <w:color w:val="000000" w:themeColor="text1"/>
          <w:kern w:val="21"/>
        </w:rPr>
        <w:t>配电自动化系统功能规范</w:t>
      </w:r>
    </w:p>
    <w:p w14:paraId="62C0C25F" w14:textId="37D6818A" w:rsidR="009E29AA" w:rsidRDefault="00776F09">
      <w:pPr>
        <w:adjustRightInd/>
        <w:spacing w:line="312" w:lineRule="exact"/>
        <w:ind w:firstLine="420"/>
        <w:rPr>
          <w:rFonts w:ascii="宋体" w:hAnsi="宋体"/>
          <w:color w:val="000000" w:themeColor="text1"/>
          <w:kern w:val="21"/>
        </w:rPr>
      </w:pPr>
      <w:r>
        <w:rPr>
          <w:rFonts w:ascii="宋体" w:hAnsi="宋体"/>
          <w:color w:val="000000" w:themeColor="text1"/>
          <w:kern w:val="21"/>
        </w:rPr>
        <w:t>DL/T 860</w:t>
      </w:r>
      <w:r>
        <w:rPr>
          <w:rFonts w:ascii="宋体" w:hAnsi="宋体" w:hint="eastAsia"/>
          <w:color w:val="000000" w:themeColor="text1"/>
          <w:kern w:val="21"/>
        </w:rPr>
        <w:t xml:space="preserve">　</w:t>
      </w:r>
      <w:r>
        <w:rPr>
          <w:rFonts w:ascii="宋体" w:hAnsi="宋体"/>
          <w:color w:val="000000" w:themeColor="text1"/>
          <w:kern w:val="21"/>
        </w:rPr>
        <w:tab/>
      </w:r>
      <w:r>
        <w:rPr>
          <w:rFonts w:ascii="宋体" w:hAnsi="宋体"/>
          <w:color w:val="000000" w:themeColor="text1"/>
          <w:kern w:val="21"/>
        </w:rPr>
        <w:tab/>
      </w:r>
      <w:r w:rsidR="00F13558" w:rsidRPr="00F13558">
        <w:rPr>
          <w:rFonts w:ascii="宋体" w:hAnsi="宋体" w:hint="eastAsia"/>
          <w:color w:val="000000" w:themeColor="text1"/>
          <w:kern w:val="21"/>
        </w:rPr>
        <w:t>电力自动化通信网络和系统</w:t>
      </w:r>
    </w:p>
    <w:p w14:paraId="17EDA722" w14:textId="77777777" w:rsidR="009E29AA" w:rsidRDefault="00776F09">
      <w:pPr>
        <w:adjustRightInd/>
        <w:spacing w:line="312" w:lineRule="exact"/>
        <w:ind w:firstLine="420"/>
        <w:rPr>
          <w:rFonts w:ascii="宋体" w:hAnsi="宋体"/>
          <w:color w:val="000000" w:themeColor="text1"/>
          <w:kern w:val="21"/>
        </w:rPr>
      </w:pPr>
      <w:r>
        <w:rPr>
          <w:rFonts w:ascii="宋体" w:hAnsi="宋体"/>
          <w:color w:val="000000" w:themeColor="text1"/>
          <w:kern w:val="21"/>
        </w:rPr>
        <w:t>DL/T 890</w:t>
      </w:r>
      <w:r>
        <w:rPr>
          <w:rFonts w:ascii="宋体" w:hAnsi="宋体" w:hint="eastAsia"/>
          <w:color w:val="000000" w:themeColor="text1"/>
          <w:kern w:val="21"/>
        </w:rPr>
        <w:t xml:space="preserve">　</w:t>
      </w:r>
      <w:r>
        <w:rPr>
          <w:rFonts w:ascii="宋体" w:hAnsi="宋体"/>
          <w:color w:val="000000" w:themeColor="text1"/>
          <w:kern w:val="21"/>
        </w:rPr>
        <w:tab/>
      </w:r>
      <w:r>
        <w:rPr>
          <w:rFonts w:ascii="宋体" w:hAnsi="宋体"/>
          <w:color w:val="000000" w:themeColor="text1"/>
          <w:kern w:val="21"/>
        </w:rPr>
        <w:tab/>
      </w:r>
      <w:r>
        <w:rPr>
          <w:rFonts w:ascii="宋体" w:hAnsi="宋体" w:hint="eastAsia"/>
          <w:color w:val="000000" w:themeColor="text1"/>
          <w:kern w:val="21"/>
        </w:rPr>
        <w:t>能量管理系统应用程序接口</w:t>
      </w:r>
    </w:p>
    <w:p w14:paraId="1331770E" w14:textId="77777777" w:rsidR="009E29AA" w:rsidRDefault="00776F09">
      <w:pPr>
        <w:adjustRightInd/>
        <w:spacing w:line="312" w:lineRule="exact"/>
        <w:ind w:firstLine="420"/>
        <w:rPr>
          <w:rFonts w:ascii="宋体" w:hAnsi="宋体"/>
          <w:color w:val="000000" w:themeColor="text1"/>
          <w:kern w:val="21"/>
        </w:rPr>
      </w:pPr>
      <w:r>
        <w:rPr>
          <w:rFonts w:ascii="宋体" w:hAnsi="宋体"/>
          <w:color w:val="000000" w:themeColor="text1"/>
          <w:kern w:val="21"/>
        </w:rPr>
        <w:t>DL/T 1080</w:t>
      </w:r>
      <w:r>
        <w:rPr>
          <w:rFonts w:ascii="宋体" w:hAnsi="宋体" w:hint="eastAsia"/>
          <w:color w:val="000000" w:themeColor="text1"/>
          <w:kern w:val="21"/>
        </w:rPr>
        <w:t xml:space="preserve">　</w:t>
      </w:r>
      <w:r>
        <w:rPr>
          <w:rFonts w:ascii="宋体" w:hAnsi="宋体"/>
          <w:color w:val="000000" w:themeColor="text1"/>
          <w:kern w:val="21"/>
        </w:rPr>
        <w:tab/>
      </w:r>
      <w:r>
        <w:rPr>
          <w:rFonts w:ascii="宋体" w:hAnsi="宋体"/>
          <w:color w:val="000000" w:themeColor="text1"/>
          <w:kern w:val="21"/>
        </w:rPr>
        <w:tab/>
      </w:r>
      <w:r>
        <w:rPr>
          <w:rFonts w:ascii="宋体" w:hAnsi="宋体" w:hint="eastAsia"/>
          <w:color w:val="000000" w:themeColor="text1"/>
          <w:kern w:val="21"/>
        </w:rPr>
        <w:t>电力企业应用集成</w:t>
      </w:r>
      <w:r>
        <w:rPr>
          <w:rFonts w:ascii="宋体" w:hAnsi="宋体"/>
          <w:color w:val="000000" w:themeColor="text1"/>
          <w:kern w:val="21"/>
        </w:rPr>
        <w:t xml:space="preserve"> </w:t>
      </w:r>
      <w:r>
        <w:rPr>
          <w:rFonts w:ascii="宋体" w:hAnsi="宋体" w:hint="eastAsia"/>
          <w:color w:val="000000" w:themeColor="text1"/>
          <w:kern w:val="21"/>
        </w:rPr>
        <w:t>配电管理的系统接口</w:t>
      </w:r>
    </w:p>
    <w:p w14:paraId="6BB1144C"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rPr>
        <w:t xml:space="preserve">DL/T 1169-2012 </w:t>
      </w:r>
      <w:r>
        <w:rPr>
          <w:rFonts w:ascii="宋体" w:hAnsi="宋体"/>
          <w:color w:val="000000" w:themeColor="text1"/>
        </w:rPr>
        <w:tab/>
      </w:r>
      <w:r>
        <w:rPr>
          <w:rFonts w:ascii="宋体" w:hAnsi="宋体" w:hint="eastAsia"/>
          <w:color w:val="000000" w:themeColor="text1"/>
        </w:rPr>
        <w:t>电力调度消息邮件传输规范</w:t>
      </w:r>
    </w:p>
    <w:p w14:paraId="03649B01"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rPr>
        <w:t xml:space="preserve">DL/T 1170-2012 </w:t>
      </w:r>
      <w:r>
        <w:rPr>
          <w:rFonts w:ascii="宋体" w:hAnsi="宋体"/>
          <w:color w:val="000000" w:themeColor="text1"/>
        </w:rPr>
        <w:tab/>
      </w:r>
      <w:r>
        <w:rPr>
          <w:rFonts w:ascii="宋体" w:hAnsi="宋体" w:hint="eastAsia"/>
          <w:color w:val="000000" w:themeColor="text1"/>
        </w:rPr>
        <w:t>电力调度工作流程描述规范</w:t>
      </w:r>
    </w:p>
    <w:p w14:paraId="459B1E59"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rPr>
        <w:t xml:space="preserve">DL/T 1230-2013 </w:t>
      </w:r>
      <w:r>
        <w:rPr>
          <w:rFonts w:ascii="宋体" w:hAnsi="宋体"/>
          <w:color w:val="000000" w:themeColor="text1"/>
        </w:rPr>
        <w:tab/>
      </w:r>
      <w:r>
        <w:rPr>
          <w:rFonts w:ascii="宋体" w:hAnsi="宋体" w:hint="eastAsia"/>
          <w:color w:val="000000" w:themeColor="text1"/>
        </w:rPr>
        <w:t>电力系统图形描述规范</w:t>
      </w:r>
    </w:p>
    <w:p w14:paraId="6AE823E1"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rPr>
        <w:t xml:space="preserve">DL/T 1232-2013 </w:t>
      </w:r>
      <w:r>
        <w:rPr>
          <w:rFonts w:ascii="宋体" w:hAnsi="宋体"/>
          <w:color w:val="000000" w:themeColor="text1"/>
        </w:rPr>
        <w:tab/>
      </w:r>
      <w:r>
        <w:rPr>
          <w:rFonts w:ascii="宋体" w:hAnsi="宋体" w:hint="eastAsia"/>
          <w:color w:val="000000" w:themeColor="text1"/>
        </w:rPr>
        <w:t>电力系统动态消息编码规范</w:t>
      </w:r>
    </w:p>
    <w:p w14:paraId="66B56FFD"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rPr>
        <w:t xml:space="preserve">DL/T 1233-2013 </w:t>
      </w:r>
      <w:r>
        <w:rPr>
          <w:rFonts w:ascii="宋体" w:hAnsi="宋体"/>
          <w:color w:val="000000" w:themeColor="text1"/>
        </w:rPr>
        <w:tab/>
      </w:r>
      <w:r>
        <w:rPr>
          <w:rFonts w:ascii="宋体" w:hAnsi="宋体" w:hint="eastAsia"/>
          <w:color w:val="000000" w:themeColor="text1"/>
        </w:rPr>
        <w:t>电力系统简单服务接口规范</w:t>
      </w:r>
    </w:p>
    <w:p w14:paraId="5996237C"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rPr>
        <w:t>Q/GDW 156</w:t>
      </w:r>
      <w:r>
        <w:rPr>
          <w:rFonts w:ascii="宋体" w:hAnsi="宋体" w:hint="eastAsia"/>
          <w:color w:val="000000" w:themeColor="text1"/>
        </w:rPr>
        <w:t xml:space="preserve">　</w:t>
      </w:r>
      <w:r>
        <w:rPr>
          <w:rFonts w:ascii="宋体" w:hAnsi="宋体"/>
          <w:color w:val="000000" w:themeColor="text1"/>
        </w:rPr>
        <w:tab/>
      </w:r>
      <w:r>
        <w:rPr>
          <w:rFonts w:ascii="宋体" w:hAnsi="宋体" w:hint="eastAsia"/>
          <w:color w:val="000000" w:themeColor="text1"/>
        </w:rPr>
        <w:tab/>
        <w:t>城市电力网规划设计导则</w:t>
      </w:r>
    </w:p>
    <w:p w14:paraId="6FDC3F6F"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rPr>
        <w:t>Q/GDW 215</w:t>
      </w:r>
      <w:r>
        <w:rPr>
          <w:rFonts w:ascii="宋体" w:hAnsi="宋体"/>
          <w:color w:val="000000" w:themeColor="text1"/>
        </w:rPr>
        <w:tab/>
      </w:r>
      <w:r>
        <w:rPr>
          <w:rFonts w:ascii="宋体" w:hAnsi="宋体"/>
          <w:color w:val="000000" w:themeColor="text1"/>
        </w:rPr>
        <w:tab/>
      </w:r>
      <w:r>
        <w:rPr>
          <w:rFonts w:ascii="宋体" w:hAnsi="宋体" w:hint="eastAsia"/>
          <w:color w:val="000000" w:themeColor="text1"/>
        </w:rPr>
        <w:t>电力系统数据标记语言</w:t>
      </w:r>
      <w:r>
        <w:rPr>
          <w:rFonts w:ascii="宋体" w:hAnsi="宋体"/>
          <w:color w:val="000000" w:themeColor="text1"/>
        </w:rPr>
        <w:t>-E</w:t>
      </w:r>
      <w:r>
        <w:rPr>
          <w:rFonts w:ascii="宋体" w:hAnsi="宋体" w:hint="eastAsia"/>
          <w:color w:val="000000" w:themeColor="text1"/>
        </w:rPr>
        <w:t>语言规范</w:t>
      </w:r>
    </w:p>
    <w:p w14:paraId="6F7A7B09"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rPr>
        <w:t>Q/GDW 370</w:t>
      </w:r>
      <w:r>
        <w:rPr>
          <w:rFonts w:ascii="宋体" w:hAnsi="宋体" w:hint="eastAsia"/>
          <w:color w:val="000000" w:themeColor="text1"/>
        </w:rPr>
        <w:t xml:space="preserve">　</w:t>
      </w:r>
      <w:r>
        <w:rPr>
          <w:rFonts w:ascii="宋体" w:hAnsi="宋体"/>
          <w:color w:val="000000" w:themeColor="text1"/>
        </w:rPr>
        <w:tab/>
      </w:r>
      <w:r>
        <w:rPr>
          <w:rFonts w:ascii="宋体" w:hAnsi="宋体" w:hint="eastAsia"/>
          <w:color w:val="000000" w:themeColor="text1"/>
        </w:rPr>
        <w:tab/>
        <w:t>城市配电网技术导则</w:t>
      </w:r>
    </w:p>
    <w:p w14:paraId="48CEEFE5"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kern w:val="21"/>
        </w:rPr>
        <w:t>Q/GDW 1382</w:t>
      </w:r>
      <w:r>
        <w:rPr>
          <w:rFonts w:ascii="宋体" w:hAnsi="宋体"/>
          <w:color w:val="000000" w:themeColor="text1"/>
          <w:kern w:val="21"/>
        </w:rPr>
        <w:tab/>
      </w:r>
      <w:r>
        <w:rPr>
          <w:rFonts w:ascii="宋体" w:hAnsi="宋体"/>
          <w:color w:val="000000" w:themeColor="text1"/>
          <w:kern w:val="21"/>
        </w:rPr>
        <w:tab/>
      </w:r>
      <w:r>
        <w:rPr>
          <w:rFonts w:ascii="宋体" w:hAnsi="宋体" w:hint="eastAsia"/>
          <w:color w:val="000000" w:themeColor="text1"/>
          <w:kern w:val="21"/>
        </w:rPr>
        <w:t>配电自动化技术导则</w:t>
      </w:r>
    </w:p>
    <w:p w14:paraId="45D6061F"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rPr>
        <w:t>Q/GDW 624</w:t>
      </w:r>
      <w:r>
        <w:rPr>
          <w:rFonts w:ascii="宋体" w:hAnsi="宋体"/>
          <w:color w:val="000000" w:themeColor="text1"/>
        </w:rPr>
        <w:tab/>
      </w:r>
      <w:r>
        <w:rPr>
          <w:rFonts w:ascii="宋体" w:hAnsi="宋体"/>
          <w:color w:val="000000" w:themeColor="text1"/>
        </w:rPr>
        <w:tab/>
      </w:r>
      <w:r>
        <w:rPr>
          <w:rFonts w:ascii="宋体" w:hAnsi="宋体" w:hint="eastAsia"/>
          <w:color w:val="000000" w:themeColor="text1"/>
        </w:rPr>
        <w:t>电力系统图形描述规范</w:t>
      </w:r>
    </w:p>
    <w:p w14:paraId="3EB5BC9C"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rPr>
        <w:t xml:space="preserve">Q/GDW 1594　</w:t>
      </w:r>
      <w:r>
        <w:rPr>
          <w:rFonts w:ascii="宋体" w:hAnsi="宋体"/>
          <w:color w:val="000000" w:themeColor="text1"/>
        </w:rPr>
        <w:tab/>
      </w:r>
      <w:r>
        <w:rPr>
          <w:rFonts w:ascii="宋体" w:hAnsi="宋体" w:hint="eastAsia"/>
          <w:color w:val="000000" w:themeColor="text1"/>
        </w:rPr>
        <w:t>国家电网公司管理信息系统安全防护技术要求</w:t>
      </w:r>
    </w:p>
    <w:p w14:paraId="5D119558"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rPr>
        <w:t>Q/GDW 1625</w:t>
      </w:r>
      <w:r>
        <w:rPr>
          <w:rFonts w:ascii="宋体" w:hAnsi="宋体"/>
          <w:color w:val="000000" w:themeColor="text1"/>
        </w:rPr>
        <w:tab/>
      </w:r>
      <w:r>
        <w:rPr>
          <w:rFonts w:ascii="宋体" w:hAnsi="宋体"/>
          <w:color w:val="000000" w:themeColor="text1"/>
        </w:rPr>
        <w:tab/>
      </w:r>
      <w:r>
        <w:rPr>
          <w:rFonts w:ascii="宋体" w:hAnsi="宋体" w:hint="eastAsia"/>
          <w:color w:val="000000" w:themeColor="text1"/>
        </w:rPr>
        <w:t>配电自动化建设与改造标准化设计技术规定</w:t>
      </w:r>
    </w:p>
    <w:p w14:paraId="069B47A9"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rPr>
        <w:t>Q/GDW 680.1</w:t>
      </w:r>
      <w:r>
        <w:rPr>
          <w:rFonts w:ascii="宋体" w:hAnsi="宋体"/>
          <w:color w:val="000000" w:themeColor="text1"/>
        </w:rPr>
        <w:tab/>
        <w:t xml:space="preserve">    </w:t>
      </w:r>
      <w:r>
        <w:rPr>
          <w:rFonts w:ascii="宋体" w:hAnsi="宋体" w:hint="eastAsia"/>
          <w:color w:val="000000" w:themeColor="text1"/>
        </w:rPr>
        <w:t>智能电网调度技术支持系统</w:t>
      </w:r>
      <w:r>
        <w:rPr>
          <w:rFonts w:ascii="宋体" w:hAnsi="宋体"/>
          <w:color w:val="000000" w:themeColor="text1"/>
        </w:rPr>
        <w:t xml:space="preserve"> </w:t>
      </w:r>
      <w:r>
        <w:rPr>
          <w:rFonts w:ascii="宋体" w:hAnsi="宋体" w:hint="eastAsia"/>
          <w:color w:val="000000" w:themeColor="text1"/>
        </w:rPr>
        <w:t>第</w:t>
      </w:r>
      <w:r>
        <w:rPr>
          <w:rFonts w:ascii="宋体" w:hAnsi="宋体"/>
          <w:color w:val="000000" w:themeColor="text1"/>
        </w:rPr>
        <w:t xml:space="preserve"> 1 </w:t>
      </w:r>
      <w:r>
        <w:rPr>
          <w:rFonts w:ascii="宋体" w:hAnsi="宋体" w:hint="eastAsia"/>
          <w:color w:val="000000" w:themeColor="text1"/>
        </w:rPr>
        <w:t>部分：</w:t>
      </w:r>
      <w:r>
        <w:rPr>
          <w:rFonts w:ascii="宋体" w:hAnsi="宋体"/>
          <w:color w:val="000000" w:themeColor="text1"/>
        </w:rPr>
        <w:t xml:space="preserve"> </w:t>
      </w:r>
      <w:r>
        <w:rPr>
          <w:rFonts w:ascii="宋体" w:hAnsi="宋体" w:hint="eastAsia"/>
          <w:color w:val="000000" w:themeColor="text1"/>
        </w:rPr>
        <w:t>体系架构及总体要求</w:t>
      </w:r>
      <w:r>
        <w:rPr>
          <w:rFonts w:ascii="宋体" w:hAnsi="宋体"/>
          <w:color w:val="000000" w:themeColor="text1"/>
        </w:rPr>
        <w:t xml:space="preserve"> </w:t>
      </w:r>
    </w:p>
    <w:p w14:paraId="0E18C715"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rPr>
        <w:t>Q/GDW 1738</w:t>
      </w:r>
      <w:r>
        <w:rPr>
          <w:rFonts w:ascii="宋体" w:hAnsi="宋体"/>
          <w:color w:val="000000" w:themeColor="text1"/>
        </w:rPr>
        <w:tab/>
      </w:r>
      <w:r>
        <w:rPr>
          <w:rFonts w:ascii="宋体" w:hAnsi="宋体"/>
          <w:color w:val="000000" w:themeColor="text1"/>
        </w:rPr>
        <w:tab/>
      </w:r>
      <w:r>
        <w:rPr>
          <w:rFonts w:ascii="宋体" w:hAnsi="宋体" w:hint="eastAsia"/>
          <w:color w:val="000000" w:themeColor="text1"/>
        </w:rPr>
        <w:t>配电网规划设计技术导则</w:t>
      </w:r>
    </w:p>
    <w:p w14:paraId="26390DEA" w14:textId="7C0276DD" w:rsidR="000C5C24" w:rsidRDefault="000C5C24">
      <w:pPr>
        <w:adjustRightInd/>
        <w:spacing w:line="312" w:lineRule="exact"/>
        <w:ind w:firstLine="420"/>
        <w:rPr>
          <w:rFonts w:ascii="宋体" w:hAnsi="宋体"/>
          <w:color w:val="FF0000"/>
        </w:rPr>
      </w:pPr>
      <w:r w:rsidRPr="00F4627A">
        <w:rPr>
          <w:rFonts w:ascii="宋体" w:hAnsi="宋体"/>
          <w:color w:val="FF0000"/>
        </w:rPr>
        <w:t>Q/GDW XXX</w:t>
      </w:r>
      <w:r>
        <w:rPr>
          <w:rFonts w:ascii="宋体" w:hAnsi="宋体"/>
          <w:color w:val="000000" w:themeColor="text1"/>
        </w:rPr>
        <w:tab/>
      </w:r>
      <w:r>
        <w:rPr>
          <w:rFonts w:ascii="宋体" w:hAnsi="宋体"/>
          <w:color w:val="000000" w:themeColor="text1"/>
        </w:rPr>
        <w:tab/>
      </w:r>
      <w:r>
        <w:rPr>
          <w:rFonts w:ascii="宋体" w:hAnsi="宋体" w:hint="eastAsia"/>
          <w:color w:val="FF0000"/>
        </w:rPr>
        <w:t>配电自动化终端技术规范</w:t>
      </w:r>
    </w:p>
    <w:p w14:paraId="17203BBD" w14:textId="08B80352" w:rsidR="000C5C24" w:rsidRDefault="000C5C24">
      <w:pPr>
        <w:adjustRightInd/>
        <w:spacing w:line="312" w:lineRule="exact"/>
        <w:ind w:firstLine="420"/>
        <w:rPr>
          <w:rFonts w:ascii="宋体" w:hAnsi="宋体"/>
          <w:color w:val="FF0000"/>
        </w:rPr>
      </w:pPr>
      <w:r w:rsidRPr="00F4627A">
        <w:rPr>
          <w:rFonts w:ascii="宋体" w:hAnsi="宋体"/>
          <w:color w:val="FF0000"/>
        </w:rPr>
        <w:lastRenderedPageBreak/>
        <w:t>Q/GDW</w:t>
      </w:r>
      <w:r w:rsidRPr="000C5C24">
        <w:rPr>
          <w:rFonts w:ascii="宋体" w:hAnsi="宋体"/>
          <w:color w:val="FF0000"/>
        </w:rPr>
        <w:t xml:space="preserve"> </w:t>
      </w:r>
      <w:r w:rsidRPr="00F4627A">
        <w:rPr>
          <w:rFonts w:ascii="宋体" w:hAnsi="宋体"/>
          <w:color w:val="FF0000"/>
        </w:rPr>
        <w:t>XXX</w:t>
      </w:r>
      <w:r>
        <w:rPr>
          <w:rFonts w:ascii="宋体" w:hAnsi="宋体"/>
          <w:color w:val="000000" w:themeColor="text1"/>
        </w:rPr>
        <w:tab/>
      </w:r>
      <w:r>
        <w:rPr>
          <w:rFonts w:ascii="宋体" w:hAnsi="宋体"/>
          <w:color w:val="000000" w:themeColor="text1"/>
        </w:rPr>
        <w:tab/>
      </w:r>
      <w:r w:rsidRPr="00F4627A">
        <w:rPr>
          <w:rFonts w:ascii="宋体" w:hAnsi="宋体" w:hint="eastAsia"/>
          <w:color w:val="FF0000"/>
        </w:rPr>
        <w:t>配电自动化终端</w:t>
      </w:r>
      <w:r w:rsidRPr="00F4627A">
        <w:rPr>
          <w:rFonts w:ascii="宋体" w:hAnsi="宋体"/>
          <w:color w:val="FF0000"/>
        </w:rPr>
        <w:t>/</w:t>
      </w:r>
      <w:r w:rsidRPr="00F4627A">
        <w:rPr>
          <w:rFonts w:ascii="宋体" w:hAnsi="宋体" w:hint="eastAsia"/>
          <w:color w:val="FF0000"/>
        </w:rPr>
        <w:t>子站功能规范</w:t>
      </w:r>
    </w:p>
    <w:p w14:paraId="2EAEEE92" w14:textId="198119D5" w:rsidR="000C5C24" w:rsidRDefault="000C5C24">
      <w:pPr>
        <w:adjustRightInd/>
        <w:spacing w:line="312" w:lineRule="exact"/>
        <w:ind w:firstLine="420"/>
        <w:rPr>
          <w:rFonts w:ascii="宋体" w:hAnsi="宋体"/>
          <w:color w:val="FF0000"/>
        </w:rPr>
      </w:pPr>
      <w:r w:rsidRPr="00F4627A">
        <w:rPr>
          <w:rFonts w:ascii="宋体" w:hAnsi="宋体"/>
          <w:color w:val="FF0000"/>
        </w:rPr>
        <w:t>Q/GDW XXX</w:t>
      </w:r>
      <w:r>
        <w:rPr>
          <w:rFonts w:ascii="宋体" w:hAnsi="宋体"/>
          <w:color w:val="000000" w:themeColor="text1"/>
        </w:rPr>
        <w:tab/>
      </w:r>
      <w:r>
        <w:rPr>
          <w:rFonts w:ascii="宋体" w:hAnsi="宋体"/>
          <w:color w:val="000000" w:themeColor="text1"/>
        </w:rPr>
        <w:tab/>
      </w:r>
      <w:r w:rsidRPr="00F4627A">
        <w:rPr>
          <w:rFonts w:ascii="宋体" w:hAnsi="宋体" w:hint="eastAsia"/>
          <w:color w:val="FF0000"/>
        </w:rPr>
        <w:t>配电线路</w:t>
      </w:r>
      <w:r w:rsidRPr="00F4627A">
        <w:rPr>
          <w:rFonts w:ascii="宋体" w:hAnsi="宋体"/>
          <w:color w:val="FF0000"/>
        </w:rPr>
        <w:t>故障定位装置</w:t>
      </w:r>
      <w:r w:rsidRPr="00F4627A">
        <w:rPr>
          <w:rFonts w:ascii="宋体" w:hAnsi="宋体" w:hint="eastAsia"/>
          <w:color w:val="FF0000"/>
        </w:rPr>
        <w:t>技术规范</w:t>
      </w:r>
    </w:p>
    <w:p w14:paraId="39A1D102" w14:textId="09C0E067" w:rsidR="000C5C24" w:rsidRDefault="000C5C24">
      <w:pPr>
        <w:adjustRightInd/>
        <w:spacing w:line="312" w:lineRule="exact"/>
        <w:ind w:firstLine="420"/>
        <w:rPr>
          <w:rFonts w:ascii="宋体" w:hAnsi="宋体"/>
          <w:color w:val="000000" w:themeColor="text1"/>
        </w:rPr>
      </w:pPr>
      <w:r w:rsidRPr="000C5C24">
        <w:rPr>
          <w:rFonts w:ascii="宋体" w:hAnsi="宋体"/>
          <w:color w:val="FF0000"/>
        </w:rPr>
        <w:t>Q/GDW XXX</w:t>
      </w:r>
      <w:r>
        <w:rPr>
          <w:rFonts w:ascii="宋体" w:hAnsi="宋体"/>
          <w:color w:val="000000" w:themeColor="text1"/>
        </w:rPr>
        <w:tab/>
      </w:r>
      <w:r>
        <w:rPr>
          <w:rFonts w:ascii="宋体" w:hAnsi="宋体"/>
          <w:color w:val="000000" w:themeColor="text1"/>
        </w:rPr>
        <w:tab/>
      </w:r>
      <w:r w:rsidRPr="000C5C24">
        <w:rPr>
          <w:rFonts w:ascii="宋体" w:hAnsi="宋体" w:hint="eastAsia"/>
          <w:color w:val="FF0000"/>
        </w:rPr>
        <w:t>配电自动化终端参数配置规范</w:t>
      </w:r>
    </w:p>
    <w:p w14:paraId="230867B6"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rPr>
        <w:t>IEC 60870</w:t>
      </w:r>
      <w:r>
        <w:rPr>
          <w:rFonts w:ascii="宋体" w:hAnsi="宋体" w:hint="eastAsia"/>
          <w:color w:val="000000" w:themeColor="text1"/>
        </w:rPr>
        <w:t xml:space="preserve">　</w:t>
      </w:r>
      <w:r>
        <w:rPr>
          <w:rFonts w:ascii="宋体" w:hAnsi="宋体"/>
          <w:color w:val="000000" w:themeColor="text1"/>
        </w:rPr>
        <w:tab/>
      </w:r>
      <w:r>
        <w:rPr>
          <w:rFonts w:ascii="宋体" w:hAnsi="宋体"/>
          <w:color w:val="000000" w:themeColor="text1"/>
        </w:rPr>
        <w:tab/>
      </w:r>
      <w:r>
        <w:rPr>
          <w:rFonts w:ascii="宋体" w:hAnsi="宋体" w:hint="eastAsia"/>
          <w:color w:val="000000" w:themeColor="text1"/>
        </w:rPr>
        <w:t xml:space="preserve">远动设备及系统　</w:t>
      </w:r>
      <w:r>
        <w:rPr>
          <w:rFonts w:ascii="宋体" w:hAnsi="宋体"/>
          <w:color w:val="000000" w:themeColor="text1"/>
        </w:rPr>
        <w:t>Telecontrol Equipment and Systems</w:t>
      </w:r>
    </w:p>
    <w:p w14:paraId="147F6FC3"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rPr>
        <w:t>IEC 61968</w:t>
      </w:r>
      <w:r>
        <w:rPr>
          <w:rFonts w:ascii="宋体" w:hAnsi="宋体" w:hint="eastAsia"/>
          <w:color w:val="000000" w:themeColor="text1"/>
        </w:rPr>
        <w:t xml:space="preserve">　</w:t>
      </w:r>
      <w:r>
        <w:rPr>
          <w:rFonts w:ascii="宋体" w:hAnsi="宋体"/>
          <w:color w:val="000000" w:themeColor="text1"/>
        </w:rPr>
        <w:tab/>
      </w:r>
      <w:r>
        <w:rPr>
          <w:rFonts w:ascii="宋体" w:hAnsi="宋体"/>
          <w:color w:val="000000" w:themeColor="text1"/>
        </w:rPr>
        <w:tab/>
      </w:r>
      <w:r>
        <w:rPr>
          <w:rFonts w:ascii="宋体" w:hAnsi="宋体" w:hint="eastAsia"/>
          <w:color w:val="000000" w:themeColor="text1"/>
          <w:kern w:val="21"/>
        </w:rPr>
        <w:t>电力企业应用集成配电管理的系统接口</w:t>
      </w:r>
      <w:r>
        <w:rPr>
          <w:rFonts w:ascii="宋体" w:hAnsi="宋体" w:hint="eastAsia"/>
          <w:color w:val="000000" w:themeColor="text1"/>
        </w:rPr>
        <w:t xml:space="preserve">　</w:t>
      </w:r>
      <w:r>
        <w:rPr>
          <w:rFonts w:ascii="宋体" w:hAnsi="宋体"/>
          <w:color w:val="000000" w:themeColor="text1"/>
        </w:rPr>
        <w:t>Application Integration at Electric Utilities System Interfaces for</w:t>
      </w:r>
      <w:r>
        <w:rPr>
          <w:rFonts w:ascii="宋体" w:hAnsi="宋体" w:hint="eastAsia"/>
          <w:color w:val="000000" w:themeColor="text1"/>
        </w:rPr>
        <w:t xml:space="preserve">　</w:t>
      </w:r>
      <w:r>
        <w:rPr>
          <w:rFonts w:ascii="宋体" w:hAnsi="宋体"/>
          <w:color w:val="000000" w:themeColor="text1"/>
        </w:rPr>
        <w:t>Distribution Management</w:t>
      </w:r>
    </w:p>
    <w:p w14:paraId="77EF399E"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rPr>
        <w:t xml:space="preserve">IEC 61970-555    CIM based efficient model exchange format(CIM/E) </w:t>
      </w:r>
    </w:p>
    <w:p w14:paraId="2F8261ED"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rPr>
        <w:t>IEC 61970-556    CIM based graphic exchange format(CIM/G)</w:t>
      </w:r>
    </w:p>
    <w:p w14:paraId="37F3A0EF"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国家发展和改革委员会令</w:t>
      </w:r>
      <w:r>
        <w:rPr>
          <w:rFonts w:ascii="宋体" w:hAnsi="宋体"/>
          <w:color w:val="000000" w:themeColor="text1"/>
        </w:rPr>
        <w:t>2014</w:t>
      </w:r>
      <w:r>
        <w:rPr>
          <w:rFonts w:ascii="宋体" w:hAnsi="宋体" w:hint="eastAsia"/>
          <w:color w:val="000000" w:themeColor="text1"/>
        </w:rPr>
        <w:t>年第</w:t>
      </w:r>
      <w:r>
        <w:rPr>
          <w:rFonts w:ascii="宋体" w:hAnsi="宋体"/>
          <w:color w:val="000000" w:themeColor="text1"/>
        </w:rPr>
        <w:t>14</w:t>
      </w:r>
      <w:r>
        <w:rPr>
          <w:rFonts w:ascii="宋体" w:hAnsi="宋体" w:hint="eastAsia"/>
          <w:color w:val="000000" w:themeColor="text1"/>
        </w:rPr>
        <w:t>号</w:t>
      </w:r>
      <w:r>
        <w:rPr>
          <w:rFonts w:ascii="宋体" w:hAnsi="宋体"/>
          <w:color w:val="000000" w:themeColor="text1"/>
        </w:rPr>
        <w:tab/>
      </w:r>
      <w:r>
        <w:rPr>
          <w:rFonts w:ascii="宋体" w:hAnsi="宋体" w:hint="eastAsia"/>
          <w:color w:val="000000" w:themeColor="text1"/>
        </w:rPr>
        <w:t>《电力监控系统安全防护规定》</w:t>
      </w:r>
    </w:p>
    <w:p w14:paraId="1871B084"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国家能源局国能安全</w:t>
      </w:r>
      <w:r>
        <w:rPr>
          <w:rFonts w:ascii="宋体" w:hAnsi="宋体"/>
          <w:color w:val="000000" w:themeColor="text1"/>
        </w:rPr>
        <w:t>[2015]36</w:t>
      </w:r>
      <w:r>
        <w:rPr>
          <w:rFonts w:ascii="宋体" w:hAnsi="宋体" w:hint="eastAsia"/>
          <w:color w:val="000000" w:themeColor="text1"/>
        </w:rPr>
        <w:t>号</w:t>
      </w:r>
      <w:r>
        <w:rPr>
          <w:rFonts w:ascii="宋体" w:hAnsi="宋体"/>
          <w:color w:val="000000" w:themeColor="text1"/>
        </w:rPr>
        <w:tab/>
      </w:r>
      <w:r>
        <w:rPr>
          <w:rFonts w:ascii="宋体" w:hAnsi="宋体"/>
          <w:color w:val="000000" w:themeColor="text1"/>
        </w:rPr>
        <w:tab/>
      </w:r>
      <w:r>
        <w:rPr>
          <w:rFonts w:ascii="宋体" w:hAnsi="宋体"/>
          <w:color w:val="000000" w:themeColor="text1"/>
        </w:rPr>
        <w:tab/>
      </w:r>
      <w:r>
        <w:rPr>
          <w:rFonts w:ascii="宋体" w:hAnsi="宋体" w:hint="eastAsia"/>
          <w:color w:val="000000" w:themeColor="text1"/>
        </w:rPr>
        <w:t>《电力监控系统安全防护总体方案》</w:t>
      </w:r>
    </w:p>
    <w:p w14:paraId="5C8D7A90" w14:textId="77777777" w:rsidR="009E29AA" w:rsidRDefault="00776F09">
      <w:pPr>
        <w:pStyle w:val="1"/>
        <w:numPr>
          <w:ilvl w:val="0"/>
          <w:numId w:val="3"/>
        </w:numPr>
        <w:spacing w:beforeLines="100" w:before="312" w:afterLines="100" w:after="312" w:line="240" w:lineRule="auto"/>
        <w:ind w:left="0" w:firstLine="0"/>
        <w:rPr>
          <w:rFonts w:ascii="黑体" w:eastAsia="黑体" w:hAnsi="黑体"/>
          <w:b w:val="0"/>
          <w:sz w:val="21"/>
          <w:szCs w:val="21"/>
        </w:rPr>
      </w:pPr>
      <w:bookmarkStart w:id="36" w:name="_Toc448239296"/>
      <w:bookmarkStart w:id="37" w:name="_Toc448139222"/>
      <w:bookmarkStart w:id="38" w:name="_Toc448239297"/>
      <w:bookmarkStart w:id="39" w:name="_Toc448238877"/>
      <w:bookmarkStart w:id="40" w:name="_Toc448240620"/>
      <w:bookmarkStart w:id="41" w:name="_Toc448138027"/>
      <w:bookmarkStart w:id="42" w:name="_Toc448240178"/>
      <w:bookmarkStart w:id="43" w:name="_Toc448241062"/>
      <w:bookmarkStart w:id="44" w:name="_Toc448137986"/>
      <w:bookmarkStart w:id="45" w:name="_Toc448240179"/>
      <w:bookmarkStart w:id="46" w:name="_Toc448238473"/>
      <w:bookmarkStart w:id="47" w:name="_Toc448138318"/>
      <w:bookmarkStart w:id="48" w:name="_Toc448241063"/>
      <w:bookmarkStart w:id="49" w:name="_Toc448238876"/>
      <w:bookmarkStart w:id="50" w:name="_Toc448239738"/>
      <w:bookmarkStart w:id="51" w:name="_Toc448240621"/>
      <w:bookmarkStart w:id="52" w:name="_Toc448138319"/>
      <w:bookmarkStart w:id="53" w:name="_Toc448138026"/>
      <w:bookmarkStart w:id="54" w:name="_Toc448139221"/>
      <w:bookmarkStart w:id="55" w:name="_Toc448137985"/>
      <w:bookmarkStart w:id="56" w:name="_Toc448239737"/>
      <w:bookmarkStart w:id="57" w:name="_Toc448238474"/>
      <w:bookmarkStart w:id="58" w:name="_Toc270247070"/>
      <w:bookmarkStart w:id="59" w:name="_Toc269929029"/>
      <w:bookmarkStart w:id="60" w:name="_Toc448137987"/>
      <w:bookmarkStart w:id="61" w:name="_Toc372120940"/>
      <w:bookmarkStart w:id="62" w:name="_Toc456120611"/>
      <w:bookmarkStart w:id="63" w:name="_Toc456120666"/>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r>
        <w:rPr>
          <w:rFonts w:ascii="黑体" w:eastAsia="黑体" w:hAnsi="黑体"/>
          <w:b w:val="0"/>
          <w:sz w:val="21"/>
          <w:szCs w:val="21"/>
        </w:rPr>
        <w:t>术语和定义</w:t>
      </w:r>
      <w:bookmarkEnd w:id="58"/>
      <w:bookmarkEnd w:id="59"/>
      <w:bookmarkEnd w:id="60"/>
      <w:bookmarkEnd w:id="61"/>
      <w:bookmarkEnd w:id="62"/>
      <w:bookmarkEnd w:id="63"/>
    </w:p>
    <w:p w14:paraId="3AA3D282" w14:textId="77777777" w:rsidR="009E29AA" w:rsidRDefault="00776F09">
      <w:pPr>
        <w:adjustRightInd/>
        <w:spacing w:before="120" w:after="120" w:line="312" w:lineRule="exact"/>
        <w:ind w:firstLine="420"/>
        <w:rPr>
          <w:rFonts w:ascii="宋体" w:hAnsi="宋体"/>
          <w:color w:val="000000" w:themeColor="text1"/>
        </w:rPr>
      </w:pPr>
      <w:r>
        <w:rPr>
          <w:rFonts w:ascii="宋体" w:hAnsi="宋体" w:hint="eastAsia"/>
          <w:color w:val="000000" w:themeColor="text1"/>
        </w:rPr>
        <w:t>下列术语和定义适用于本文件。</w:t>
      </w:r>
    </w:p>
    <w:p w14:paraId="39CFAA28" w14:textId="77777777" w:rsidR="009E29AA" w:rsidRDefault="00776F09">
      <w:pPr>
        <w:adjustRightInd/>
        <w:spacing w:beforeLines="50" w:before="156" w:afterLines="50" w:after="156"/>
        <w:rPr>
          <w:rFonts w:ascii="宋体" w:hAnsi="宋体"/>
          <w:color w:val="000000" w:themeColor="text1"/>
        </w:rPr>
      </w:pPr>
      <w:r>
        <w:rPr>
          <w:rFonts w:ascii="宋体" w:hAnsi="宋体"/>
          <w:color w:val="000000" w:themeColor="text1"/>
        </w:rPr>
        <w:t>（1）配电自动化　distribution automation</w:t>
      </w:r>
    </w:p>
    <w:p w14:paraId="6EBF8DB4" w14:textId="77777777" w:rsidR="009E29AA" w:rsidRDefault="00776F09">
      <w:pPr>
        <w:adjustRightInd/>
        <w:spacing w:before="120" w:after="120" w:line="312" w:lineRule="exact"/>
        <w:ind w:firstLine="420"/>
        <w:rPr>
          <w:rFonts w:ascii="宋体" w:hAnsi="宋体"/>
          <w:color w:val="000000" w:themeColor="text1"/>
        </w:rPr>
      </w:pPr>
      <w:r>
        <w:rPr>
          <w:rFonts w:ascii="宋体" w:hAnsi="宋体" w:hint="eastAsia"/>
          <w:color w:val="000000" w:themeColor="text1"/>
        </w:rPr>
        <w:t>配电自动化以一次网架和设备为基础，综合利用计算机、信息及通信等技术，并通过与相关应用系统的信息集成，实现对配电网的监测、控制和快速故障隔离。</w:t>
      </w:r>
    </w:p>
    <w:p w14:paraId="45AC360A" w14:textId="77777777" w:rsidR="009E29AA" w:rsidRDefault="00776F09">
      <w:pPr>
        <w:adjustRightInd/>
        <w:spacing w:beforeLines="50" w:before="156" w:afterLines="50" w:after="156"/>
        <w:rPr>
          <w:rFonts w:ascii="宋体" w:hAnsi="宋体"/>
          <w:color w:val="000000" w:themeColor="text1"/>
        </w:rPr>
      </w:pPr>
      <w:r>
        <w:rPr>
          <w:rFonts w:ascii="宋体" w:hAnsi="宋体"/>
          <w:color w:val="000000" w:themeColor="text1"/>
        </w:rPr>
        <w:t>（2）配电自动化系统　distribution automation system</w:t>
      </w:r>
    </w:p>
    <w:p w14:paraId="7AA1FD03"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实现配电网运行监视和控制的自动化系统，具备配电</w:t>
      </w:r>
      <w:r>
        <w:rPr>
          <w:rFonts w:ascii="宋体" w:hAnsi="宋体"/>
          <w:color w:val="000000" w:themeColor="text1"/>
        </w:rPr>
        <w:t>SCADA(supervisory control and data acquisition)、故障处理、分析应用及与相关应用系统互连等功能，主要由配电自动化系统主站、配电自动化系统子站（可选）、配电自动化终端和通信网络等部分组成。</w:t>
      </w:r>
    </w:p>
    <w:p w14:paraId="3374650F" w14:textId="77777777" w:rsidR="009E29AA" w:rsidRDefault="00776F09">
      <w:pPr>
        <w:adjustRightInd/>
        <w:spacing w:beforeLines="50" w:before="156" w:afterLines="50" w:after="156"/>
        <w:rPr>
          <w:rFonts w:ascii="宋体" w:hAnsi="宋体"/>
          <w:color w:val="000000" w:themeColor="text1"/>
        </w:rPr>
      </w:pPr>
      <w:r>
        <w:rPr>
          <w:rFonts w:ascii="宋体" w:hAnsi="宋体"/>
          <w:color w:val="000000" w:themeColor="text1"/>
        </w:rPr>
        <w:t xml:space="preserve">（3）配电自动化系统主站　master station of distribution automation system </w:t>
      </w:r>
    </w:p>
    <w:p w14:paraId="1355CBCA"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配电自动化系统主站（即配电网电网调度控制系统，简称配电主站），主要实现配电网数据采集与监控等基本功能和分析应用等扩展功能，为调度运行、生产运维及故障抢修指挥服务。</w:t>
      </w:r>
    </w:p>
    <w:p w14:paraId="5D77C7F7" w14:textId="77777777" w:rsidR="009E29AA" w:rsidRDefault="00776F09">
      <w:pPr>
        <w:adjustRightInd/>
        <w:spacing w:beforeLines="50" w:before="156" w:afterLines="50" w:after="156"/>
        <w:rPr>
          <w:rFonts w:ascii="宋体" w:hAnsi="宋体"/>
          <w:color w:val="000000" w:themeColor="text1"/>
        </w:rPr>
      </w:pPr>
      <w:r>
        <w:rPr>
          <w:rFonts w:ascii="宋体" w:hAnsi="宋体"/>
          <w:color w:val="000000" w:themeColor="text1"/>
        </w:rPr>
        <w:t>（4）配电自动化终端　remote terminal unit of distribution automation</w:t>
      </w:r>
    </w:p>
    <w:p w14:paraId="573F48CA" w14:textId="77777777" w:rsidR="009E29AA" w:rsidRDefault="00776F09">
      <w:pPr>
        <w:pStyle w:val="aff3"/>
        <w:ind w:firstLine="420"/>
        <w:rPr>
          <w:color w:val="000000" w:themeColor="text1"/>
        </w:rPr>
      </w:pPr>
      <w:r>
        <w:rPr>
          <w:rFonts w:hint="eastAsia"/>
          <w:snapToGrid w:val="0"/>
          <w:color w:val="000000" w:themeColor="text1"/>
          <w:sz w:val="21"/>
          <w:szCs w:val="21"/>
        </w:rPr>
        <w:t>配电自动化终端（简称配电终端）是安装在配电网的各类远方监测、控制单元的总称</w:t>
      </w:r>
      <w:r>
        <w:rPr>
          <w:snapToGrid w:val="0"/>
          <w:color w:val="000000" w:themeColor="text1"/>
          <w:sz w:val="21"/>
          <w:szCs w:val="21"/>
        </w:rPr>
        <w:t xml:space="preserve">, </w:t>
      </w:r>
      <w:r>
        <w:rPr>
          <w:rFonts w:hint="eastAsia"/>
          <w:snapToGrid w:val="0"/>
          <w:color w:val="000000" w:themeColor="text1"/>
          <w:sz w:val="21"/>
          <w:szCs w:val="21"/>
        </w:rPr>
        <w:t>完成数据采集、控制、通信等功能。</w:t>
      </w:r>
    </w:p>
    <w:p w14:paraId="31D8431A" w14:textId="77777777" w:rsidR="009E29AA" w:rsidRDefault="00776F09">
      <w:pPr>
        <w:adjustRightInd/>
        <w:spacing w:beforeLines="50" w:before="156" w:afterLines="50" w:after="156"/>
        <w:rPr>
          <w:rFonts w:ascii="宋体" w:hAnsi="宋体"/>
          <w:color w:val="000000" w:themeColor="text1"/>
        </w:rPr>
      </w:pPr>
      <w:r>
        <w:rPr>
          <w:rFonts w:ascii="宋体" w:hAnsi="宋体"/>
          <w:color w:val="000000" w:themeColor="text1"/>
        </w:rPr>
        <w:t>（5）配电自动化系统子站 slave station of distribution automation system</w:t>
      </w:r>
    </w:p>
    <w:p w14:paraId="50930E7E"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配电自动化系统子站（简称配电子站），是配电主站与配电终端之间的中间层，实现所辖范围内的信息汇集、处理、通信监视等功能。</w:t>
      </w:r>
    </w:p>
    <w:p w14:paraId="349FCDA4" w14:textId="77777777" w:rsidR="009E29AA" w:rsidRDefault="00776F09">
      <w:pPr>
        <w:adjustRightInd/>
        <w:spacing w:beforeLines="50" w:before="156" w:afterLines="50" w:after="156"/>
        <w:rPr>
          <w:rFonts w:ascii="宋体" w:hAnsi="宋体"/>
          <w:color w:val="000000" w:themeColor="text1"/>
        </w:rPr>
      </w:pPr>
      <w:r>
        <w:rPr>
          <w:rFonts w:ascii="宋体" w:hAnsi="宋体"/>
          <w:color w:val="000000" w:themeColor="text1"/>
        </w:rPr>
        <w:t>（6）</w:t>
      </w:r>
      <w:r>
        <w:rPr>
          <w:rFonts w:ascii="宋体" w:hAnsi="宋体" w:hint="eastAsia"/>
          <w:color w:val="000000" w:themeColor="text1"/>
        </w:rPr>
        <w:t xml:space="preserve">馈线自动化　</w:t>
      </w:r>
      <w:r>
        <w:rPr>
          <w:rFonts w:ascii="宋体" w:hAnsi="宋体"/>
          <w:color w:val="000000" w:themeColor="text1"/>
        </w:rPr>
        <w:t>feeder automation</w:t>
      </w:r>
    </w:p>
    <w:p w14:paraId="71A0EC8F"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利用自动化装置或系统，监视配电网的运行状况，及时发现配电网故障，进行故障定位、隔离和恢复对非故障区域的供电。</w:t>
      </w:r>
    </w:p>
    <w:p w14:paraId="45A01DF0" w14:textId="77777777" w:rsidR="009E29AA" w:rsidRDefault="00776F09">
      <w:pPr>
        <w:adjustRightInd/>
        <w:spacing w:beforeLines="50" w:before="156" w:afterLines="50" w:after="156"/>
        <w:rPr>
          <w:rFonts w:ascii="宋体" w:hAnsi="宋体"/>
          <w:color w:val="000000" w:themeColor="text1"/>
        </w:rPr>
      </w:pPr>
      <w:r>
        <w:rPr>
          <w:rFonts w:ascii="宋体" w:hAnsi="宋体"/>
          <w:color w:val="000000" w:themeColor="text1"/>
        </w:rPr>
        <w:t>（7）</w:t>
      </w:r>
      <w:r>
        <w:rPr>
          <w:rFonts w:ascii="宋体" w:hAnsi="宋体" w:hint="eastAsia"/>
          <w:color w:val="000000" w:themeColor="text1"/>
        </w:rPr>
        <w:t>信息交互</w:t>
      </w:r>
      <w:r>
        <w:rPr>
          <w:rFonts w:ascii="宋体" w:hAnsi="宋体"/>
          <w:color w:val="000000" w:themeColor="text1"/>
        </w:rPr>
        <w:t xml:space="preserve"> information interactive </w:t>
      </w:r>
    </w:p>
    <w:p w14:paraId="2AA960EC"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系统间的信息交换与服务共享。</w:t>
      </w:r>
    </w:p>
    <w:p w14:paraId="3EF80451" w14:textId="77777777" w:rsidR="009E29AA" w:rsidRDefault="00776F09">
      <w:pPr>
        <w:adjustRightInd/>
        <w:spacing w:beforeLines="50" w:before="156" w:afterLines="50" w:after="156"/>
        <w:rPr>
          <w:rFonts w:ascii="宋体" w:hAnsi="宋体"/>
          <w:color w:val="000000" w:themeColor="text1"/>
        </w:rPr>
      </w:pPr>
      <w:r>
        <w:rPr>
          <w:rFonts w:ascii="宋体" w:hAnsi="宋体"/>
          <w:color w:val="000000" w:themeColor="text1"/>
        </w:rPr>
        <w:lastRenderedPageBreak/>
        <w:t>（8）</w:t>
      </w:r>
      <w:r>
        <w:rPr>
          <w:rFonts w:ascii="宋体" w:hAnsi="宋体" w:hint="eastAsia"/>
          <w:color w:val="000000" w:themeColor="text1"/>
        </w:rPr>
        <w:t>信息交换总线</w:t>
      </w:r>
      <w:r>
        <w:rPr>
          <w:rFonts w:ascii="宋体" w:hAnsi="宋体"/>
          <w:color w:val="000000" w:themeColor="text1"/>
        </w:rPr>
        <w:t xml:space="preserve"> information exchange bus</w:t>
      </w:r>
    </w:p>
    <w:p w14:paraId="4BCA754F"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遵循</w:t>
      </w:r>
      <w:r>
        <w:rPr>
          <w:rFonts w:ascii="宋体" w:hAnsi="宋体"/>
          <w:color w:val="000000" w:themeColor="text1"/>
        </w:rPr>
        <w:t xml:space="preserve"> IEC 61968标准、基于消息机制的中间件平台，支持安全跨区信息传输和服务。</w:t>
      </w:r>
    </w:p>
    <w:p w14:paraId="31034865" w14:textId="77777777" w:rsidR="009E29AA" w:rsidRDefault="00776F09">
      <w:pPr>
        <w:adjustRightInd/>
        <w:spacing w:beforeLines="50" w:before="156" w:afterLines="50" w:after="156"/>
        <w:rPr>
          <w:rFonts w:ascii="宋体" w:hAnsi="宋体"/>
          <w:color w:val="000000" w:themeColor="text1"/>
        </w:rPr>
      </w:pPr>
      <w:r>
        <w:rPr>
          <w:rFonts w:ascii="宋体" w:hAnsi="宋体"/>
          <w:color w:val="000000" w:themeColor="text1"/>
        </w:rPr>
        <w:t>（9）</w:t>
      </w:r>
      <w:r>
        <w:rPr>
          <w:rFonts w:ascii="宋体" w:hAnsi="宋体" w:hint="eastAsia"/>
          <w:color w:val="000000" w:themeColor="text1"/>
        </w:rPr>
        <w:t>多态模型</w:t>
      </w:r>
      <w:r>
        <w:rPr>
          <w:rFonts w:ascii="宋体" w:hAnsi="宋体"/>
          <w:color w:val="000000" w:themeColor="text1"/>
        </w:rPr>
        <w:t xml:space="preserve"> multi-context model </w:t>
      </w:r>
    </w:p>
    <w:p w14:paraId="65FD055C" w14:textId="77777777" w:rsidR="009E29AA" w:rsidRDefault="00776F09">
      <w:pPr>
        <w:spacing w:line="312" w:lineRule="exact"/>
        <w:ind w:firstLine="425"/>
        <w:rPr>
          <w:rFonts w:ascii="宋体" w:hAnsi="宋体"/>
          <w:color w:val="000000" w:themeColor="text1"/>
        </w:rPr>
      </w:pPr>
      <w:r>
        <w:rPr>
          <w:rFonts w:ascii="宋体" w:hAnsi="宋体" w:hint="eastAsia"/>
          <w:color w:val="000000" w:themeColor="text1"/>
        </w:rPr>
        <w:t>针对配电网在不同应用阶段和应用状态下的操作控制需要，建立的多场景配电网模型，一般可以分为：实时态、研究态、未来态等。</w:t>
      </w:r>
    </w:p>
    <w:p w14:paraId="36C37CE1" w14:textId="349E61D4" w:rsidR="009E29AA" w:rsidDel="002753EE" w:rsidRDefault="00776F09">
      <w:pPr>
        <w:adjustRightInd/>
        <w:spacing w:beforeLines="50" w:before="156" w:afterLines="50" w:after="156"/>
        <w:rPr>
          <w:del w:id="64" w:author="subiaolong" w:date="2016-09-13T10:45:00Z"/>
          <w:color w:val="000000" w:themeColor="text1"/>
        </w:rPr>
      </w:pPr>
      <w:del w:id="65" w:author="subiaolong" w:date="2016-09-13T10:45:00Z">
        <w:r w:rsidDel="002753EE">
          <w:rPr>
            <w:rFonts w:ascii="宋体" w:hAnsi="宋体" w:hint="eastAsia"/>
            <w:color w:val="000000" w:themeColor="text1"/>
          </w:rPr>
          <w:delText>（</w:delText>
        </w:r>
        <w:r w:rsidDel="002753EE">
          <w:rPr>
            <w:rFonts w:ascii="宋体" w:hAnsi="宋体"/>
            <w:color w:val="000000" w:themeColor="text1"/>
          </w:rPr>
          <w:delText>10）</w:delText>
        </w:r>
        <w:r w:rsidDel="002753EE">
          <w:rPr>
            <w:rFonts w:ascii="宋体" w:hAnsi="宋体" w:hint="eastAsia"/>
            <w:color w:val="000000" w:themeColor="text1"/>
          </w:rPr>
          <w:delText>配电线路故障定位装置</w:delText>
        </w:r>
        <w:r w:rsidDel="002753EE">
          <w:rPr>
            <w:rFonts w:ascii="宋体" w:hAnsi="宋体"/>
            <w:color w:val="000000" w:themeColor="text1"/>
          </w:rPr>
          <w:delText xml:space="preserve"> distribution line fault locating device</w:delText>
        </w:r>
        <w:r w:rsidR="00C961A7" w:rsidRPr="00C961A7" w:rsidDel="002753EE">
          <w:rPr>
            <w:rFonts w:ascii="宋体" w:hAnsi="宋体"/>
            <w:color w:val="FF0000"/>
            <w:rPrChange w:id="66" w:author="subiaolong" w:date="2016-09-13T10:43:00Z">
              <w:rPr>
                <w:rFonts w:ascii="宋体" w:hAnsi="宋体"/>
                <w:color w:val="000000" w:themeColor="text1"/>
              </w:rPr>
            </w:rPrChange>
          </w:rPr>
          <w:delText>（</w:delText>
        </w:r>
        <w:r w:rsidR="00C961A7" w:rsidRPr="00C961A7" w:rsidDel="002753EE">
          <w:rPr>
            <w:rFonts w:ascii="宋体" w:hAnsi="宋体" w:hint="eastAsia"/>
            <w:color w:val="FF0000"/>
            <w:rPrChange w:id="67" w:author="subiaolong" w:date="2016-09-13T10:43:00Z">
              <w:rPr>
                <w:rFonts w:ascii="宋体" w:hAnsi="宋体" w:hint="eastAsia"/>
                <w:color w:val="000000" w:themeColor="text1"/>
              </w:rPr>
            </w:rPrChange>
          </w:rPr>
          <w:delText>名字有修改</w:delText>
        </w:r>
        <w:r w:rsidR="00C961A7" w:rsidRPr="00C961A7" w:rsidDel="002753EE">
          <w:rPr>
            <w:rFonts w:ascii="宋体" w:hAnsi="宋体"/>
            <w:color w:val="FF0000"/>
            <w:rPrChange w:id="68" w:author="subiaolong" w:date="2016-09-13T10:43:00Z">
              <w:rPr>
                <w:rFonts w:ascii="宋体" w:hAnsi="宋体"/>
                <w:color w:val="000000" w:themeColor="text1"/>
              </w:rPr>
            </w:rPrChange>
          </w:rPr>
          <w:delText>）</w:delText>
        </w:r>
      </w:del>
    </w:p>
    <w:p w14:paraId="049A9125" w14:textId="35B47EE8" w:rsidR="009E29AA" w:rsidDel="002753EE" w:rsidRDefault="00776F09">
      <w:pPr>
        <w:adjustRightInd/>
        <w:spacing w:beforeLines="50" w:before="156" w:afterLines="50" w:after="156"/>
        <w:ind w:firstLineChars="200" w:firstLine="420"/>
        <w:rPr>
          <w:del w:id="69" w:author="subiaolong" w:date="2016-09-13T10:45:00Z"/>
          <w:rFonts w:ascii="宋体" w:hAnsi="宋体"/>
          <w:color w:val="000000" w:themeColor="text1"/>
        </w:rPr>
      </w:pPr>
      <w:del w:id="70" w:author="subiaolong" w:date="2016-09-13T10:45:00Z">
        <w:r w:rsidDel="002753EE">
          <w:rPr>
            <w:rFonts w:ascii="宋体" w:hAnsi="宋体" w:hint="eastAsia"/>
            <w:color w:val="000000" w:themeColor="text1"/>
          </w:rPr>
          <w:delText>由采集单元和汇集单元组成，安装在配电线路上，监测线路运行参数，检测各类短路、接地故障，向配电主站上送监测信息和故障检测数据。</w:delText>
        </w:r>
      </w:del>
    </w:p>
    <w:p w14:paraId="38BEDDE8" w14:textId="77777777" w:rsidR="009E29AA" w:rsidRDefault="00776F09">
      <w:pPr>
        <w:pStyle w:val="1"/>
        <w:numPr>
          <w:ilvl w:val="0"/>
          <w:numId w:val="3"/>
        </w:numPr>
        <w:spacing w:beforeLines="100" w:before="312" w:afterLines="100" w:after="312" w:line="240" w:lineRule="auto"/>
        <w:ind w:left="0" w:firstLine="0"/>
        <w:rPr>
          <w:rFonts w:ascii="黑体" w:eastAsia="黑体" w:hAnsi="黑体"/>
          <w:b w:val="0"/>
          <w:sz w:val="21"/>
          <w:szCs w:val="21"/>
        </w:rPr>
      </w:pPr>
      <w:bookmarkStart w:id="71" w:name="_Toc447969554"/>
      <w:bookmarkStart w:id="72" w:name="_Toc447969553"/>
      <w:bookmarkStart w:id="73" w:name="_Toc448137988"/>
      <w:bookmarkStart w:id="74" w:name="_Toc456120612"/>
      <w:bookmarkStart w:id="75" w:name="_Toc456120667"/>
      <w:bookmarkEnd w:id="71"/>
      <w:bookmarkEnd w:id="72"/>
      <w:r>
        <w:rPr>
          <w:rFonts w:ascii="黑体" w:eastAsia="黑体" w:hAnsi="黑体" w:hint="eastAsia"/>
          <w:b w:val="0"/>
          <w:sz w:val="21"/>
          <w:szCs w:val="21"/>
        </w:rPr>
        <w:t>符号、代号和缩略语</w:t>
      </w:r>
      <w:bookmarkEnd w:id="73"/>
      <w:bookmarkEnd w:id="74"/>
      <w:bookmarkEnd w:id="75"/>
    </w:p>
    <w:p w14:paraId="0D53E03B"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下列缩略语适用于本文件。</w:t>
      </w:r>
    </w:p>
    <w:p w14:paraId="65CDEDD4"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rPr>
        <w:t>SCADA</w:t>
      </w:r>
      <w:r>
        <w:rPr>
          <w:rFonts w:ascii="宋体" w:hAnsi="宋体" w:hint="eastAsia"/>
          <w:color w:val="000000" w:themeColor="text1"/>
        </w:rPr>
        <w:t xml:space="preserve">：数据采集与监控　</w:t>
      </w:r>
      <w:r>
        <w:rPr>
          <w:rFonts w:ascii="宋体" w:hAnsi="宋体"/>
          <w:color w:val="000000" w:themeColor="text1"/>
        </w:rPr>
        <w:t xml:space="preserve">Supervisory Control And Data Acquisition </w:t>
      </w:r>
    </w:p>
    <w:p w14:paraId="2829D946"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rPr>
        <w:t>GIS</w:t>
      </w:r>
      <w:r>
        <w:rPr>
          <w:rFonts w:ascii="宋体" w:hAnsi="宋体" w:hint="eastAsia"/>
          <w:color w:val="000000" w:themeColor="text1"/>
        </w:rPr>
        <w:t>：</w:t>
      </w:r>
      <w:r>
        <w:rPr>
          <w:rFonts w:ascii="宋体" w:hAnsi="宋体"/>
          <w:color w:val="000000" w:themeColor="text1"/>
        </w:rPr>
        <w:tab/>
      </w:r>
      <w:r>
        <w:rPr>
          <w:rFonts w:ascii="宋体" w:hAnsi="宋体" w:hint="eastAsia"/>
          <w:color w:val="000000" w:themeColor="text1"/>
        </w:rPr>
        <w:t xml:space="preserve">地理信息系统　</w:t>
      </w:r>
      <w:r>
        <w:rPr>
          <w:rFonts w:ascii="宋体" w:hAnsi="宋体"/>
          <w:color w:val="000000" w:themeColor="text1"/>
        </w:rPr>
        <w:t xml:space="preserve">Geographic Information System </w:t>
      </w:r>
    </w:p>
    <w:p w14:paraId="6881248D"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rPr>
        <w:t>PMS2.0</w:t>
      </w:r>
      <w:r>
        <w:rPr>
          <w:rFonts w:ascii="宋体" w:hAnsi="宋体" w:hint="eastAsia"/>
          <w:color w:val="000000" w:themeColor="text1"/>
        </w:rPr>
        <w:t xml:space="preserve">：设备（资产）运维精益管理系统　</w:t>
      </w:r>
      <w:r>
        <w:rPr>
          <w:rFonts w:ascii="宋体" w:hAnsi="宋体"/>
          <w:color w:val="000000" w:themeColor="text1"/>
        </w:rPr>
        <w:t xml:space="preserve">Production Management System </w:t>
      </w:r>
    </w:p>
    <w:p w14:paraId="3D64120F"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rPr>
        <w:t>FA</w:t>
      </w:r>
      <w:r>
        <w:rPr>
          <w:rFonts w:ascii="宋体" w:hAnsi="宋体" w:hint="eastAsia"/>
          <w:color w:val="000000" w:themeColor="text1"/>
        </w:rPr>
        <w:t>：</w:t>
      </w:r>
      <w:r>
        <w:rPr>
          <w:rFonts w:ascii="宋体" w:hAnsi="宋体"/>
          <w:color w:val="000000" w:themeColor="text1"/>
        </w:rPr>
        <w:tab/>
      </w:r>
      <w:r>
        <w:rPr>
          <w:rFonts w:ascii="宋体" w:hAnsi="宋体" w:hint="eastAsia"/>
          <w:color w:val="000000" w:themeColor="text1"/>
        </w:rPr>
        <w:t xml:space="preserve">馈线自动化　</w:t>
      </w:r>
      <w:r>
        <w:rPr>
          <w:rFonts w:ascii="宋体" w:hAnsi="宋体"/>
          <w:color w:val="000000" w:themeColor="text1"/>
        </w:rPr>
        <w:t xml:space="preserve">Feeder Automation </w:t>
      </w:r>
    </w:p>
    <w:p w14:paraId="4315A550"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rPr>
        <w:t>DTU</w:t>
      </w:r>
      <w:r>
        <w:rPr>
          <w:rFonts w:ascii="宋体" w:hAnsi="宋体" w:hint="eastAsia"/>
          <w:color w:val="000000" w:themeColor="text1"/>
        </w:rPr>
        <w:t>：</w:t>
      </w:r>
      <w:r>
        <w:rPr>
          <w:rFonts w:ascii="宋体" w:hAnsi="宋体"/>
          <w:color w:val="000000" w:themeColor="text1"/>
        </w:rPr>
        <w:tab/>
      </w:r>
      <w:r>
        <w:rPr>
          <w:rFonts w:ascii="宋体" w:hAnsi="宋体" w:hint="eastAsia"/>
          <w:color w:val="000000" w:themeColor="text1"/>
        </w:rPr>
        <w:t xml:space="preserve">站所终端　</w:t>
      </w:r>
      <w:r>
        <w:rPr>
          <w:rFonts w:ascii="宋体" w:hAnsi="宋体"/>
          <w:color w:val="000000" w:themeColor="text1"/>
        </w:rPr>
        <w:t xml:space="preserve">Distribution Terminal Unit  </w:t>
      </w:r>
    </w:p>
    <w:p w14:paraId="3073BC10"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rPr>
        <w:t>FTU</w:t>
      </w:r>
      <w:r>
        <w:rPr>
          <w:rFonts w:ascii="宋体" w:hAnsi="宋体" w:hint="eastAsia"/>
          <w:color w:val="000000" w:themeColor="text1"/>
        </w:rPr>
        <w:t>：</w:t>
      </w:r>
      <w:r>
        <w:rPr>
          <w:rFonts w:ascii="宋体" w:hAnsi="宋体"/>
          <w:color w:val="000000" w:themeColor="text1"/>
        </w:rPr>
        <w:tab/>
      </w:r>
      <w:r>
        <w:rPr>
          <w:rFonts w:ascii="宋体" w:hAnsi="宋体" w:hint="eastAsia"/>
          <w:color w:val="000000" w:themeColor="text1"/>
        </w:rPr>
        <w:t xml:space="preserve">馈线终端　</w:t>
      </w:r>
      <w:r>
        <w:rPr>
          <w:rFonts w:ascii="宋体" w:hAnsi="宋体"/>
          <w:color w:val="000000" w:themeColor="text1"/>
        </w:rPr>
        <w:t xml:space="preserve">Feeder Terminal Unit </w:t>
      </w:r>
    </w:p>
    <w:p w14:paraId="63028F05" w14:textId="77777777" w:rsidR="009E29AA" w:rsidRDefault="00776F09">
      <w:pPr>
        <w:spacing w:line="312" w:lineRule="auto"/>
        <w:ind w:firstLineChars="200" w:firstLine="420"/>
        <w:rPr>
          <w:ins w:id="76" w:author="subiaolong" w:date="2016-09-13T10:46:00Z"/>
          <w:rFonts w:ascii="宋体" w:hAnsi="宋体" w:cs="宋体"/>
          <w:color w:val="000000" w:themeColor="text1"/>
          <w:lang w:val="en-GB"/>
        </w:rPr>
      </w:pPr>
      <w:r>
        <w:rPr>
          <w:rFonts w:ascii="宋体" w:hAnsi="宋体" w:cs="宋体"/>
          <w:color w:val="000000" w:themeColor="text1"/>
          <w:lang w:val="en-GB"/>
        </w:rPr>
        <w:t>TTU</w:t>
      </w:r>
      <w:r>
        <w:rPr>
          <w:rFonts w:ascii="宋体" w:hAnsi="宋体" w:hint="eastAsia"/>
          <w:color w:val="000000" w:themeColor="text1"/>
        </w:rPr>
        <w:t>：</w:t>
      </w:r>
      <w:r>
        <w:rPr>
          <w:rFonts w:ascii="宋体" w:hAnsi="宋体"/>
          <w:color w:val="000000" w:themeColor="text1"/>
        </w:rPr>
        <w:tab/>
      </w:r>
      <w:r>
        <w:rPr>
          <w:rFonts w:ascii="宋体" w:hAnsi="宋体" w:cs="宋体" w:hint="eastAsia"/>
          <w:color w:val="000000" w:themeColor="text1"/>
          <w:lang w:val="en-GB"/>
        </w:rPr>
        <w:t xml:space="preserve">配变终端　</w:t>
      </w:r>
      <w:r>
        <w:rPr>
          <w:rFonts w:ascii="宋体" w:hAnsi="宋体" w:cs="宋体"/>
          <w:color w:val="000000" w:themeColor="text1"/>
          <w:lang w:val="en-GB"/>
        </w:rPr>
        <w:t xml:space="preserve">Transformer Terminal Unit </w:t>
      </w:r>
    </w:p>
    <w:p w14:paraId="7EC0199F" w14:textId="2AF60F9B" w:rsidR="004E322F" w:rsidRDefault="004E322F">
      <w:pPr>
        <w:spacing w:line="312" w:lineRule="auto"/>
        <w:ind w:firstLineChars="200" w:firstLine="420"/>
        <w:rPr>
          <w:rFonts w:ascii="宋体" w:hAnsi="宋体" w:cs="宋体"/>
          <w:color w:val="000000" w:themeColor="text1"/>
          <w:lang w:val="en-GB"/>
        </w:rPr>
      </w:pPr>
      <w:ins w:id="77" w:author="subiaolong" w:date="2016-09-13T10:46:00Z">
        <w:r>
          <w:rPr>
            <w:rFonts w:ascii="宋体" w:hAnsi="宋体" w:cs="宋体"/>
            <w:color w:val="000000" w:themeColor="text1"/>
            <w:lang w:val="en-GB"/>
          </w:rPr>
          <w:t>F</w:t>
        </w:r>
        <w:r w:rsidR="00F54BC5">
          <w:rPr>
            <w:rFonts w:ascii="宋体" w:hAnsi="宋体" w:cs="宋体" w:hint="eastAsia"/>
            <w:color w:val="000000" w:themeColor="text1"/>
            <w:lang w:val="en-GB"/>
          </w:rPr>
          <w:t>I</w:t>
        </w:r>
        <w:r>
          <w:rPr>
            <w:rFonts w:ascii="宋体" w:hAnsi="宋体" w:cs="宋体" w:hint="eastAsia"/>
            <w:color w:val="000000" w:themeColor="text1"/>
            <w:lang w:val="en-GB"/>
          </w:rPr>
          <w:t xml:space="preserve">：   </w:t>
        </w:r>
      </w:ins>
      <w:ins w:id="78" w:author="subiaolong" w:date="2016-09-18T13:41:00Z">
        <w:r w:rsidR="00F54BC5">
          <w:rPr>
            <w:rFonts w:ascii="宋体" w:hAnsi="宋体" w:cs="宋体"/>
            <w:color w:val="000000" w:themeColor="text1"/>
            <w:lang w:val="en-GB"/>
          </w:rPr>
          <w:t xml:space="preserve"> </w:t>
        </w:r>
      </w:ins>
      <w:ins w:id="79" w:author="subiaolong" w:date="2016-09-13T10:46:00Z">
        <w:r>
          <w:rPr>
            <w:rFonts w:ascii="宋体" w:hAnsi="宋体" w:cs="宋体" w:hint="eastAsia"/>
            <w:color w:val="000000" w:themeColor="text1"/>
            <w:lang w:val="en-GB"/>
          </w:rPr>
          <w:t>故障指示器 F</w:t>
        </w:r>
      </w:ins>
      <w:ins w:id="80" w:author="subiaolong" w:date="2016-09-13T10:47:00Z">
        <w:r>
          <w:rPr>
            <w:rFonts w:ascii="宋体" w:hAnsi="宋体" w:cs="宋体" w:hint="eastAsia"/>
            <w:color w:val="000000" w:themeColor="text1"/>
            <w:lang w:val="en-GB"/>
          </w:rPr>
          <w:t>ault</w:t>
        </w:r>
        <w:r w:rsidR="00F54BC5">
          <w:rPr>
            <w:rFonts w:ascii="宋体" w:hAnsi="宋体" w:cs="宋体"/>
            <w:color w:val="000000" w:themeColor="text1"/>
            <w:lang w:val="en-GB"/>
          </w:rPr>
          <w:t xml:space="preserve"> Indicator</w:t>
        </w:r>
      </w:ins>
    </w:p>
    <w:p w14:paraId="7435B184" w14:textId="77777777" w:rsidR="009E29AA" w:rsidRDefault="00776F09">
      <w:pPr>
        <w:ind w:leftChars="200" w:left="420"/>
        <w:rPr>
          <w:rFonts w:ascii="宋体" w:hAnsi="宋体"/>
          <w:color w:val="000000" w:themeColor="text1"/>
          <w:szCs w:val="21"/>
        </w:rPr>
      </w:pPr>
      <w:r>
        <w:rPr>
          <w:rFonts w:ascii="宋体" w:hAnsi="宋体"/>
          <w:color w:val="000000" w:themeColor="text1"/>
          <w:szCs w:val="21"/>
        </w:rPr>
        <w:t>E语言</w:t>
      </w:r>
      <w:r>
        <w:rPr>
          <w:rFonts w:ascii="宋体" w:hAnsi="宋体" w:hint="eastAsia"/>
          <w:color w:val="000000" w:themeColor="text1"/>
        </w:rPr>
        <w:t>：</w:t>
      </w:r>
      <w:r>
        <w:rPr>
          <w:rFonts w:ascii="宋体" w:hAnsi="宋体" w:hint="eastAsia"/>
          <w:color w:val="000000" w:themeColor="text1"/>
          <w:szCs w:val="21"/>
        </w:rPr>
        <w:t xml:space="preserve">电力系统数据标记语言　</w:t>
      </w:r>
      <w:r>
        <w:rPr>
          <w:rFonts w:ascii="宋体" w:hAnsi="宋体"/>
          <w:color w:val="000000" w:themeColor="text1"/>
        </w:rPr>
        <w:t>E Language</w:t>
      </w:r>
    </w:p>
    <w:p w14:paraId="4AE81B13" w14:textId="77777777" w:rsidR="009E29AA" w:rsidRDefault="00776F09">
      <w:pPr>
        <w:ind w:leftChars="200" w:left="420"/>
        <w:rPr>
          <w:rFonts w:ascii="宋体" w:hAnsi="宋体"/>
          <w:color w:val="000000" w:themeColor="text1"/>
          <w:szCs w:val="21"/>
        </w:rPr>
      </w:pPr>
      <w:r>
        <w:rPr>
          <w:rFonts w:ascii="宋体" w:hAnsi="宋体"/>
          <w:color w:val="000000" w:themeColor="text1"/>
          <w:szCs w:val="21"/>
        </w:rPr>
        <w:t>G语言</w:t>
      </w:r>
      <w:r>
        <w:rPr>
          <w:rFonts w:ascii="宋体" w:hAnsi="宋体" w:hint="eastAsia"/>
          <w:color w:val="000000" w:themeColor="text1"/>
        </w:rPr>
        <w:t>：</w:t>
      </w:r>
      <w:r>
        <w:rPr>
          <w:rFonts w:ascii="宋体" w:hAnsi="宋体" w:hint="eastAsia"/>
          <w:color w:val="000000" w:themeColor="text1"/>
          <w:szCs w:val="21"/>
        </w:rPr>
        <w:t xml:space="preserve">电力系统图形描述语言　</w:t>
      </w:r>
      <w:r>
        <w:rPr>
          <w:rFonts w:ascii="宋体" w:hAnsi="宋体"/>
          <w:color w:val="000000" w:themeColor="text1"/>
        </w:rPr>
        <w:t>G Language</w:t>
      </w:r>
    </w:p>
    <w:p w14:paraId="45638723" w14:textId="77777777" w:rsidR="009E29AA" w:rsidRDefault="00776F09">
      <w:pPr>
        <w:ind w:leftChars="200" w:left="420"/>
        <w:rPr>
          <w:rFonts w:ascii="宋体" w:hAnsi="宋体"/>
          <w:color w:val="000000" w:themeColor="text1"/>
          <w:szCs w:val="21"/>
        </w:rPr>
      </w:pPr>
      <w:r>
        <w:rPr>
          <w:rFonts w:ascii="宋体" w:hAnsi="宋体" w:cs="宋体"/>
          <w:color w:val="000000" w:themeColor="text1"/>
          <w:lang w:val="en-GB"/>
        </w:rPr>
        <w:t>CIM</w:t>
      </w:r>
      <w:r>
        <w:rPr>
          <w:rFonts w:ascii="宋体" w:hAnsi="宋体"/>
          <w:color w:val="000000" w:themeColor="text1"/>
          <w:szCs w:val="21"/>
        </w:rPr>
        <w:tab/>
      </w:r>
      <w:r>
        <w:rPr>
          <w:rFonts w:ascii="宋体" w:hAnsi="宋体" w:hint="eastAsia"/>
          <w:color w:val="000000" w:themeColor="text1"/>
        </w:rPr>
        <w:t>：</w:t>
      </w:r>
      <w:r>
        <w:rPr>
          <w:rFonts w:ascii="宋体" w:hAnsi="宋体"/>
          <w:color w:val="000000" w:themeColor="text1"/>
        </w:rPr>
        <w:tab/>
      </w:r>
      <w:r>
        <w:rPr>
          <w:rFonts w:ascii="宋体" w:hAnsi="宋体" w:hint="eastAsia"/>
          <w:color w:val="000000" w:themeColor="text1"/>
          <w:szCs w:val="21"/>
        </w:rPr>
        <w:t xml:space="preserve">公共信息模型　</w:t>
      </w:r>
      <w:r>
        <w:rPr>
          <w:rFonts w:ascii="宋体" w:hAnsi="宋体" w:cs="宋体"/>
          <w:color w:val="000000" w:themeColor="text1"/>
          <w:lang w:val="en-GB"/>
        </w:rPr>
        <w:t>Common Information Model</w:t>
      </w:r>
    </w:p>
    <w:p w14:paraId="16441E63" w14:textId="77777777" w:rsidR="009E29AA" w:rsidRDefault="00776F09">
      <w:pPr>
        <w:ind w:leftChars="200" w:left="420"/>
        <w:rPr>
          <w:rFonts w:ascii="宋体" w:hAnsi="宋体"/>
          <w:color w:val="000000" w:themeColor="text1"/>
          <w:szCs w:val="21"/>
        </w:rPr>
      </w:pPr>
      <w:r>
        <w:rPr>
          <w:rFonts w:ascii="宋体" w:hAnsi="宋体" w:cs="宋体"/>
          <w:color w:val="000000" w:themeColor="text1"/>
          <w:lang w:val="en-GB"/>
        </w:rPr>
        <w:t>SVG</w:t>
      </w:r>
      <w:r>
        <w:rPr>
          <w:rFonts w:ascii="宋体" w:hAnsi="宋体" w:hint="eastAsia"/>
          <w:color w:val="000000" w:themeColor="text1"/>
        </w:rPr>
        <w:t>：</w:t>
      </w:r>
      <w:r>
        <w:rPr>
          <w:rFonts w:ascii="宋体" w:hAnsi="宋体"/>
          <w:color w:val="000000" w:themeColor="text1"/>
        </w:rPr>
        <w:tab/>
      </w:r>
      <w:r>
        <w:rPr>
          <w:rFonts w:ascii="宋体" w:hAnsi="宋体"/>
          <w:color w:val="000000" w:themeColor="text1"/>
          <w:szCs w:val="21"/>
        </w:rPr>
        <w:t xml:space="preserve">可缩放矢量图形 </w:t>
      </w:r>
      <w:hyperlink r:id="rId18" w:history="1">
        <w:r>
          <w:rPr>
            <w:rFonts w:ascii="宋体" w:hAnsi="宋体"/>
            <w:color w:val="000000" w:themeColor="text1"/>
          </w:rPr>
          <w:t> </w:t>
        </w:r>
        <w:r>
          <w:rPr>
            <w:rFonts w:ascii="宋体" w:hAnsi="宋体" w:cs="宋体"/>
            <w:color w:val="000000" w:themeColor="text1"/>
            <w:lang w:val="en-GB"/>
          </w:rPr>
          <w:t>Scalable Vector Graphics</w:t>
        </w:r>
      </w:hyperlink>
    </w:p>
    <w:p w14:paraId="4E4E792E" w14:textId="77777777" w:rsidR="009E29AA" w:rsidRDefault="00776F09">
      <w:pPr>
        <w:ind w:leftChars="200" w:left="420"/>
        <w:rPr>
          <w:rFonts w:ascii="宋体" w:hAnsi="宋体"/>
          <w:color w:val="000000" w:themeColor="text1"/>
          <w:szCs w:val="21"/>
        </w:rPr>
      </w:pPr>
      <w:r>
        <w:rPr>
          <w:rFonts w:ascii="宋体" w:hAnsi="宋体" w:cs="宋体"/>
          <w:color w:val="000000" w:themeColor="text1"/>
          <w:lang w:val="en-GB"/>
        </w:rPr>
        <w:t>SOA</w:t>
      </w:r>
      <w:r>
        <w:rPr>
          <w:rFonts w:ascii="宋体" w:hAnsi="宋体" w:hint="eastAsia"/>
          <w:color w:val="000000" w:themeColor="text1"/>
        </w:rPr>
        <w:t>：</w:t>
      </w:r>
      <w:r>
        <w:rPr>
          <w:rFonts w:ascii="宋体" w:hAnsi="宋体"/>
          <w:color w:val="000000" w:themeColor="text1"/>
        </w:rPr>
        <w:tab/>
      </w:r>
      <w:r>
        <w:rPr>
          <w:rFonts w:ascii="宋体" w:hAnsi="宋体"/>
          <w:color w:val="000000" w:themeColor="text1"/>
          <w:szCs w:val="21"/>
        </w:rPr>
        <w:t>面向服务的体系结构</w:t>
      </w:r>
      <w:r>
        <w:rPr>
          <w:rFonts w:ascii="宋体" w:hAnsi="宋体" w:hint="eastAsia"/>
          <w:color w:val="000000" w:themeColor="text1"/>
          <w:szCs w:val="21"/>
        </w:rPr>
        <w:t xml:space="preserve">　</w:t>
      </w:r>
      <w:r>
        <w:rPr>
          <w:rFonts w:ascii="宋体" w:hAnsi="宋体" w:cs="宋体"/>
          <w:color w:val="000000" w:themeColor="text1"/>
          <w:lang w:val="en-GB"/>
        </w:rPr>
        <w:t>Service-Oriented Architecture</w:t>
      </w:r>
    </w:p>
    <w:p w14:paraId="338BC2E9" w14:textId="77777777" w:rsidR="009E29AA" w:rsidRDefault="00776F09">
      <w:pPr>
        <w:pStyle w:val="1"/>
        <w:numPr>
          <w:ilvl w:val="0"/>
          <w:numId w:val="3"/>
        </w:numPr>
        <w:spacing w:beforeLines="100" w:before="312" w:afterLines="100" w:after="312" w:line="240" w:lineRule="auto"/>
        <w:ind w:left="0" w:firstLine="0"/>
        <w:rPr>
          <w:rFonts w:ascii="黑体" w:eastAsia="黑体" w:hAnsi="黑体"/>
          <w:b w:val="0"/>
          <w:sz w:val="21"/>
          <w:szCs w:val="21"/>
        </w:rPr>
      </w:pPr>
      <w:bookmarkStart w:id="81" w:name="_Toc269929030"/>
      <w:bookmarkStart w:id="82" w:name="_Toc448137989"/>
      <w:bookmarkStart w:id="83" w:name="_Toc372120942"/>
      <w:bookmarkStart w:id="84" w:name="_Toc270247071"/>
      <w:bookmarkStart w:id="85" w:name="_Toc456120613"/>
      <w:bookmarkStart w:id="86" w:name="_Toc456120668"/>
      <w:r>
        <w:rPr>
          <w:rFonts w:ascii="黑体" w:eastAsia="黑体" w:hAnsi="黑体" w:hint="eastAsia"/>
          <w:b w:val="0"/>
          <w:sz w:val="21"/>
          <w:szCs w:val="21"/>
        </w:rPr>
        <w:t>总体要求</w:t>
      </w:r>
      <w:bookmarkEnd w:id="81"/>
      <w:bookmarkEnd w:id="82"/>
      <w:bookmarkEnd w:id="83"/>
      <w:bookmarkEnd w:id="84"/>
      <w:bookmarkEnd w:id="85"/>
      <w:bookmarkEnd w:id="86"/>
    </w:p>
    <w:p w14:paraId="13C13F63" w14:textId="77777777" w:rsidR="009E29AA" w:rsidRDefault="00776F09">
      <w:pPr>
        <w:pStyle w:val="23"/>
        <w:numPr>
          <w:ilvl w:val="0"/>
          <w:numId w:val="4"/>
        </w:numPr>
        <w:spacing w:line="312" w:lineRule="exact"/>
        <w:ind w:firstLineChars="0"/>
        <w:rPr>
          <w:rFonts w:ascii="宋体" w:hAnsi="宋体"/>
          <w:color w:val="000000" w:themeColor="text1"/>
        </w:rPr>
      </w:pPr>
      <w:r>
        <w:rPr>
          <w:rFonts w:ascii="宋体" w:hAnsi="宋体"/>
          <w:color w:val="000000" w:themeColor="text1"/>
        </w:rPr>
        <w:t>应</w:t>
      </w:r>
      <w:r>
        <w:rPr>
          <w:rFonts w:ascii="宋体" w:hAnsi="宋体" w:hint="eastAsia"/>
          <w:color w:val="000000" w:themeColor="text1"/>
        </w:rPr>
        <w:t>遵循标准性、可靠性、可用性、安全性、扩展性、先进性原则。</w:t>
      </w:r>
    </w:p>
    <w:p w14:paraId="77A96B2A" w14:textId="77777777" w:rsidR="009E29AA" w:rsidRDefault="00776F09">
      <w:pPr>
        <w:pStyle w:val="23"/>
        <w:numPr>
          <w:ilvl w:val="0"/>
          <w:numId w:val="4"/>
        </w:numPr>
        <w:spacing w:line="312" w:lineRule="exact"/>
        <w:ind w:firstLineChars="0"/>
        <w:rPr>
          <w:rFonts w:ascii="宋体" w:hAnsi="宋体" w:cs="仿宋"/>
          <w:szCs w:val="21"/>
        </w:rPr>
      </w:pPr>
      <w:r>
        <w:rPr>
          <w:rFonts w:ascii="宋体" w:hAnsi="宋体" w:cs="仿宋" w:hint="eastAsia"/>
          <w:szCs w:val="21"/>
        </w:rPr>
        <w:t>应具备横跨生产控制大区与管理信息大区一体化支撑能力，满足配电网的运行监控与运行状态管控需求。</w:t>
      </w:r>
    </w:p>
    <w:p w14:paraId="39811EEC" w14:textId="77777777" w:rsidR="009E29AA" w:rsidRDefault="00776F09">
      <w:pPr>
        <w:pStyle w:val="23"/>
        <w:numPr>
          <w:ilvl w:val="0"/>
          <w:numId w:val="4"/>
        </w:numPr>
        <w:spacing w:line="312" w:lineRule="exact"/>
        <w:ind w:firstLineChars="0"/>
        <w:rPr>
          <w:rFonts w:ascii="宋体" w:hAnsi="宋体"/>
          <w:color w:val="000000" w:themeColor="text1"/>
        </w:rPr>
      </w:pPr>
      <w:r>
        <w:rPr>
          <w:rFonts w:ascii="宋体" w:hAnsi="宋体" w:hint="eastAsia"/>
          <w:color w:val="000000" w:themeColor="text1"/>
          <w:kern w:val="21"/>
        </w:rPr>
        <w:t>应采用标准通用的软硬件平台，</w:t>
      </w:r>
      <w:r>
        <w:rPr>
          <w:rFonts w:ascii="宋体" w:hAnsi="宋体" w:cs="宋体" w:hint="eastAsia"/>
          <w:color w:val="000000" w:themeColor="text1"/>
          <w:lang w:val="en-GB"/>
        </w:rPr>
        <w:t>支持地县一体化构架</w:t>
      </w:r>
      <w:r>
        <w:rPr>
          <w:rFonts w:ascii="宋体" w:hAnsi="宋体" w:hint="eastAsia"/>
          <w:color w:val="000000" w:themeColor="text1"/>
        </w:rPr>
        <w:t>。</w:t>
      </w:r>
    </w:p>
    <w:p w14:paraId="298C1688" w14:textId="77777777" w:rsidR="009E29AA" w:rsidRDefault="00776F09">
      <w:pPr>
        <w:pStyle w:val="23"/>
        <w:numPr>
          <w:ilvl w:val="0"/>
          <w:numId w:val="4"/>
        </w:numPr>
        <w:spacing w:line="312" w:lineRule="exact"/>
        <w:ind w:firstLineChars="0"/>
        <w:rPr>
          <w:rFonts w:ascii="宋体" w:hAnsi="宋体"/>
          <w:color w:val="000000" w:themeColor="text1"/>
        </w:rPr>
      </w:pPr>
      <w:r>
        <w:rPr>
          <w:rFonts w:ascii="宋体" w:hAnsi="宋体" w:hint="eastAsia"/>
          <w:color w:val="000000" w:themeColor="text1"/>
        </w:rPr>
        <w:t>基于信息交换总线，实现与多系统数据共享，具备对外交互图模数据、实时数据和历史数据的功能，</w:t>
      </w:r>
      <w:r>
        <w:rPr>
          <w:rFonts w:ascii="宋体" w:hAnsi="宋体" w:cs="仿宋" w:hint="eastAsia"/>
          <w:szCs w:val="21"/>
        </w:rPr>
        <w:t>支撑各层级</w:t>
      </w:r>
      <w:r>
        <w:rPr>
          <w:rFonts w:ascii="宋体" w:hAnsi="宋体" w:cs="仿宋"/>
          <w:szCs w:val="21"/>
        </w:rPr>
        <w:t>数据纵、</w:t>
      </w:r>
      <w:r>
        <w:rPr>
          <w:rFonts w:ascii="宋体" w:hAnsi="宋体" w:cs="仿宋" w:hint="eastAsia"/>
          <w:szCs w:val="21"/>
        </w:rPr>
        <w:t>横</w:t>
      </w:r>
      <w:r>
        <w:rPr>
          <w:rFonts w:ascii="宋体" w:hAnsi="宋体" w:cs="仿宋"/>
          <w:szCs w:val="21"/>
        </w:rPr>
        <w:t>向贯通以及分层应用</w:t>
      </w:r>
      <w:r>
        <w:rPr>
          <w:rFonts w:ascii="宋体" w:hAnsi="宋体" w:hint="eastAsia"/>
          <w:color w:val="000000" w:themeColor="text1"/>
        </w:rPr>
        <w:t>。</w:t>
      </w:r>
    </w:p>
    <w:p w14:paraId="7E492E3A" w14:textId="77777777" w:rsidR="009E29AA" w:rsidRDefault="00776F09">
      <w:pPr>
        <w:pStyle w:val="23"/>
        <w:numPr>
          <w:ilvl w:val="0"/>
          <w:numId w:val="4"/>
        </w:numPr>
        <w:spacing w:line="312" w:lineRule="exact"/>
        <w:ind w:firstLineChars="0"/>
        <w:rPr>
          <w:rFonts w:ascii="宋体" w:hAnsi="宋体"/>
          <w:color w:val="000000" w:themeColor="text1"/>
        </w:rPr>
      </w:pPr>
      <w:r>
        <w:rPr>
          <w:rFonts w:ascii="宋体" w:hAnsi="宋体" w:cs="仿宋" w:hint="eastAsia"/>
          <w:szCs w:val="21"/>
        </w:rPr>
        <w:t>应符合</w:t>
      </w:r>
      <w:r>
        <w:rPr>
          <w:rFonts w:ascii="宋体" w:hAnsi="宋体" w:hint="eastAsia"/>
          <w:color w:val="000000" w:themeColor="text1"/>
        </w:rPr>
        <w:t>国家发展和改革委员会令</w:t>
      </w:r>
      <w:r>
        <w:rPr>
          <w:rFonts w:ascii="宋体" w:hAnsi="宋体"/>
          <w:color w:val="000000" w:themeColor="text1"/>
        </w:rPr>
        <w:t>2014</w:t>
      </w:r>
      <w:r>
        <w:rPr>
          <w:rFonts w:ascii="宋体" w:hAnsi="宋体" w:hint="eastAsia"/>
          <w:color w:val="000000" w:themeColor="text1"/>
        </w:rPr>
        <w:t>年第</w:t>
      </w:r>
      <w:r>
        <w:rPr>
          <w:rFonts w:ascii="宋体" w:hAnsi="宋体"/>
          <w:color w:val="000000" w:themeColor="text1"/>
        </w:rPr>
        <w:t>14</w:t>
      </w:r>
      <w:r>
        <w:rPr>
          <w:rFonts w:ascii="宋体" w:hAnsi="宋体" w:hint="eastAsia"/>
          <w:color w:val="000000" w:themeColor="text1"/>
        </w:rPr>
        <w:t>号《电力监控系统安全防护规定》</w:t>
      </w:r>
      <w:r>
        <w:rPr>
          <w:rFonts w:ascii="宋体" w:hAnsi="宋体" w:cs="仿宋"/>
          <w:szCs w:val="21"/>
        </w:rPr>
        <w:t>，</w:t>
      </w:r>
      <w:r>
        <w:rPr>
          <w:rFonts w:ascii="宋体" w:hAnsi="宋体" w:cs="仿宋" w:hint="eastAsia"/>
          <w:szCs w:val="21"/>
        </w:rPr>
        <w:t>信息安全防护应遵循合规性、体系化和风险管理原则，符合安全分区、横向隔离、纵向认证的安全策略。</w:t>
      </w:r>
    </w:p>
    <w:p w14:paraId="587F6A91" w14:textId="77777777" w:rsidR="009E29AA" w:rsidRDefault="00776F09">
      <w:pPr>
        <w:pStyle w:val="20"/>
        <w:spacing w:beforeLines="100" w:before="312" w:afterLines="100" w:after="312" w:line="240" w:lineRule="auto"/>
        <w:ind w:left="0" w:firstLine="0"/>
        <w:rPr>
          <w:rFonts w:ascii="黑体" w:hAnsi="黑体"/>
          <w:b w:val="0"/>
          <w:sz w:val="21"/>
          <w:szCs w:val="21"/>
        </w:rPr>
      </w:pPr>
      <w:r>
        <w:rPr>
          <w:rFonts w:ascii="黑体" w:hAnsi="黑体" w:hint="eastAsia"/>
          <w:b w:val="0"/>
          <w:sz w:val="21"/>
          <w:szCs w:val="21"/>
        </w:rPr>
        <w:t>标准性</w:t>
      </w:r>
    </w:p>
    <w:p w14:paraId="2B28347D"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标准性要求主要包括但不限于：</w:t>
      </w:r>
    </w:p>
    <w:p w14:paraId="407263E5" w14:textId="77777777" w:rsidR="009E29AA" w:rsidRDefault="00776F09">
      <w:pPr>
        <w:pStyle w:val="23"/>
        <w:numPr>
          <w:ilvl w:val="0"/>
          <w:numId w:val="5"/>
        </w:numPr>
        <w:spacing w:line="312" w:lineRule="exact"/>
        <w:ind w:firstLineChars="0"/>
        <w:rPr>
          <w:rFonts w:ascii="宋体" w:hAnsi="宋体"/>
          <w:color w:val="000000" w:themeColor="text1"/>
          <w:kern w:val="21"/>
        </w:rPr>
      </w:pPr>
      <w:r>
        <w:rPr>
          <w:rFonts w:ascii="宋体" w:hAnsi="宋体" w:hint="eastAsia"/>
          <w:color w:val="000000" w:themeColor="text1"/>
          <w:kern w:val="21"/>
        </w:rPr>
        <w:t>应符合</w:t>
      </w:r>
      <w:r>
        <w:rPr>
          <w:rFonts w:ascii="宋体" w:hAnsi="宋体"/>
          <w:color w:val="000000" w:themeColor="text1"/>
        </w:rPr>
        <w:t>Q/GDW 680.1</w:t>
      </w:r>
      <w:r>
        <w:rPr>
          <w:rFonts w:ascii="宋体" w:hAnsi="宋体" w:hint="eastAsia"/>
          <w:color w:val="000000" w:themeColor="text1"/>
        </w:rPr>
        <w:t>规定的</w:t>
      </w:r>
      <w:r>
        <w:rPr>
          <w:rFonts w:ascii="宋体" w:hAnsi="宋体" w:hint="eastAsia"/>
          <w:color w:val="000000" w:themeColor="text1"/>
          <w:kern w:val="21"/>
        </w:rPr>
        <w:t>智能电网调度控制系统技术体系要求；</w:t>
      </w:r>
    </w:p>
    <w:p w14:paraId="7F6F22C7" w14:textId="77777777" w:rsidR="009E29AA" w:rsidRDefault="00776F09">
      <w:pPr>
        <w:pStyle w:val="23"/>
        <w:numPr>
          <w:ilvl w:val="0"/>
          <w:numId w:val="5"/>
        </w:numPr>
        <w:spacing w:line="312" w:lineRule="exact"/>
        <w:ind w:firstLineChars="0"/>
        <w:rPr>
          <w:rFonts w:ascii="宋体" w:hAnsi="宋体"/>
          <w:color w:val="000000" w:themeColor="text1"/>
          <w:kern w:val="21"/>
        </w:rPr>
      </w:pPr>
      <w:r>
        <w:rPr>
          <w:rFonts w:ascii="宋体" w:hAnsi="宋体" w:hint="eastAsia"/>
          <w:color w:val="000000" w:themeColor="text1"/>
          <w:kern w:val="21"/>
        </w:rPr>
        <w:t>应采用开放式体系结构，提供开放式环境，支持多种硬件平台，应能在</w:t>
      </w:r>
      <w:r>
        <w:rPr>
          <w:rFonts w:ascii="宋体" w:hAnsi="宋体"/>
          <w:color w:val="000000" w:themeColor="text1"/>
          <w:kern w:val="21"/>
        </w:rPr>
        <w:t>Linux、UNIX</w:t>
      </w:r>
      <w:r>
        <w:rPr>
          <w:rFonts w:ascii="宋体" w:hAnsi="宋体" w:hint="eastAsia"/>
          <w:color w:val="000000" w:themeColor="text1"/>
          <w:kern w:val="21"/>
        </w:rPr>
        <w:t>等操作系统环境下稳定运行；</w:t>
      </w:r>
    </w:p>
    <w:p w14:paraId="65961D48" w14:textId="77777777" w:rsidR="009E29AA" w:rsidRDefault="00776F09">
      <w:pPr>
        <w:pStyle w:val="23"/>
        <w:numPr>
          <w:ilvl w:val="0"/>
          <w:numId w:val="5"/>
        </w:numPr>
        <w:spacing w:line="312" w:lineRule="exact"/>
        <w:ind w:firstLineChars="0"/>
        <w:rPr>
          <w:rFonts w:ascii="宋体" w:hAnsi="宋体"/>
          <w:color w:val="000000" w:themeColor="text1"/>
          <w:kern w:val="21"/>
        </w:rPr>
      </w:pPr>
      <w:r>
        <w:rPr>
          <w:rFonts w:ascii="宋体" w:hAnsi="宋体" w:hint="eastAsia"/>
          <w:color w:val="000000" w:themeColor="text1"/>
          <w:kern w:val="21"/>
        </w:rPr>
        <w:t>图形、模型及对外接口规范等应遵循</w:t>
      </w:r>
      <w:r>
        <w:rPr>
          <w:rFonts w:ascii="宋体" w:hAnsi="宋体"/>
          <w:color w:val="000000" w:themeColor="text1"/>
          <w:kern w:val="21"/>
        </w:rPr>
        <w:t>IEC 61970</w:t>
      </w:r>
      <w:r>
        <w:rPr>
          <w:rFonts w:ascii="宋体" w:hAnsi="宋体" w:hint="eastAsia"/>
          <w:color w:val="000000" w:themeColor="text1"/>
          <w:kern w:val="21"/>
        </w:rPr>
        <w:t>和</w:t>
      </w:r>
      <w:r>
        <w:rPr>
          <w:rFonts w:ascii="宋体" w:hAnsi="宋体"/>
          <w:color w:val="000000" w:themeColor="text1"/>
          <w:kern w:val="21"/>
        </w:rPr>
        <w:t>IEC 61968</w:t>
      </w:r>
      <w:r>
        <w:rPr>
          <w:rFonts w:ascii="宋体" w:hAnsi="宋体" w:hint="eastAsia"/>
          <w:color w:val="000000" w:themeColor="text1"/>
          <w:kern w:val="21"/>
        </w:rPr>
        <w:t>等相关标准。</w:t>
      </w:r>
    </w:p>
    <w:p w14:paraId="4AEE5010" w14:textId="77777777" w:rsidR="009E29AA" w:rsidRDefault="00776F09">
      <w:pPr>
        <w:pStyle w:val="20"/>
        <w:spacing w:beforeLines="100" w:before="312" w:afterLines="100" w:after="312" w:line="240" w:lineRule="auto"/>
        <w:ind w:left="0" w:firstLine="0"/>
        <w:rPr>
          <w:rFonts w:ascii="黑体" w:hAnsi="黑体"/>
          <w:b w:val="0"/>
          <w:sz w:val="21"/>
          <w:szCs w:val="21"/>
        </w:rPr>
      </w:pPr>
      <w:r>
        <w:rPr>
          <w:rFonts w:ascii="黑体" w:hAnsi="黑体" w:hint="eastAsia"/>
          <w:b w:val="0"/>
          <w:sz w:val="21"/>
          <w:szCs w:val="21"/>
        </w:rPr>
        <w:lastRenderedPageBreak/>
        <w:t>可靠性</w:t>
      </w:r>
    </w:p>
    <w:p w14:paraId="338247C9"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可靠性要求主要包括但不限于：</w:t>
      </w:r>
    </w:p>
    <w:p w14:paraId="2808B8EC" w14:textId="77777777" w:rsidR="009E29AA" w:rsidRDefault="00776F09">
      <w:pPr>
        <w:pStyle w:val="23"/>
        <w:numPr>
          <w:ilvl w:val="0"/>
          <w:numId w:val="6"/>
        </w:numPr>
        <w:spacing w:line="312" w:lineRule="exact"/>
        <w:ind w:firstLineChars="0"/>
        <w:rPr>
          <w:rFonts w:ascii="宋体" w:hAnsi="宋体"/>
          <w:color w:val="000000" w:themeColor="text1"/>
          <w:kern w:val="21"/>
        </w:rPr>
      </w:pPr>
      <w:r>
        <w:rPr>
          <w:rFonts w:ascii="宋体" w:hAnsi="宋体" w:hint="eastAsia"/>
          <w:color w:val="000000" w:themeColor="text1"/>
          <w:kern w:val="21"/>
        </w:rPr>
        <w:t>硬件、软件产品应经行业认证机构检测合格；</w:t>
      </w:r>
    </w:p>
    <w:p w14:paraId="71AAF379" w14:textId="77777777" w:rsidR="009E29AA" w:rsidRDefault="00776F09">
      <w:pPr>
        <w:pStyle w:val="23"/>
        <w:numPr>
          <w:ilvl w:val="0"/>
          <w:numId w:val="6"/>
        </w:numPr>
        <w:spacing w:line="312" w:lineRule="exact"/>
        <w:ind w:firstLineChars="0"/>
        <w:rPr>
          <w:rFonts w:ascii="宋体" w:hAnsi="宋体"/>
          <w:color w:val="000000" w:themeColor="text1"/>
          <w:kern w:val="21"/>
        </w:rPr>
      </w:pPr>
      <w:r>
        <w:rPr>
          <w:rFonts w:ascii="宋体" w:hAnsi="宋体" w:hint="eastAsia"/>
          <w:color w:val="000000" w:themeColor="text1"/>
          <w:kern w:val="21"/>
        </w:rPr>
        <w:t>配电主站应经第三方权威机构入网检测合格；</w:t>
      </w:r>
    </w:p>
    <w:p w14:paraId="464B5C92" w14:textId="77777777" w:rsidR="009E29AA" w:rsidRDefault="00776F09">
      <w:pPr>
        <w:pStyle w:val="23"/>
        <w:numPr>
          <w:ilvl w:val="0"/>
          <w:numId w:val="6"/>
        </w:numPr>
        <w:spacing w:line="312" w:lineRule="exact"/>
        <w:ind w:firstLineChars="0"/>
        <w:rPr>
          <w:rFonts w:ascii="宋体" w:hAnsi="宋体"/>
          <w:color w:val="000000" w:themeColor="text1"/>
          <w:kern w:val="21"/>
        </w:rPr>
      </w:pPr>
      <w:r>
        <w:rPr>
          <w:rFonts w:ascii="宋体" w:hAnsi="宋体" w:hint="eastAsia"/>
          <w:color w:val="000000" w:themeColor="text1"/>
          <w:kern w:val="21"/>
        </w:rPr>
        <w:t>关键设备应冗余配置，关键软件应具备容错机制，单点故障不应引起系统功能丧失和数据丢失。</w:t>
      </w:r>
    </w:p>
    <w:p w14:paraId="542B315E" w14:textId="77777777" w:rsidR="009E29AA" w:rsidRDefault="00776F09">
      <w:pPr>
        <w:pStyle w:val="20"/>
        <w:spacing w:beforeLines="100" w:before="312" w:afterLines="100" w:after="312" w:line="240" w:lineRule="auto"/>
        <w:ind w:left="0" w:firstLine="0"/>
        <w:rPr>
          <w:rFonts w:ascii="黑体" w:hAnsi="黑体"/>
          <w:b w:val="0"/>
          <w:sz w:val="21"/>
          <w:szCs w:val="21"/>
        </w:rPr>
      </w:pPr>
      <w:r>
        <w:rPr>
          <w:rFonts w:ascii="黑体" w:hAnsi="黑体" w:hint="eastAsia"/>
          <w:b w:val="0"/>
          <w:sz w:val="21"/>
          <w:szCs w:val="21"/>
        </w:rPr>
        <w:t>可用性</w:t>
      </w:r>
    </w:p>
    <w:p w14:paraId="1811C54F"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可用性要求主要包括但不限于：</w:t>
      </w:r>
    </w:p>
    <w:p w14:paraId="7CCB1939" w14:textId="77777777" w:rsidR="009E29AA" w:rsidRDefault="00776F09">
      <w:pPr>
        <w:pStyle w:val="23"/>
        <w:numPr>
          <w:ilvl w:val="0"/>
          <w:numId w:val="7"/>
        </w:numPr>
        <w:spacing w:line="312" w:lineRule="exact"/>
        <w:ind w:firstLineChars="0"/>
        <w:rPr>
          <w:rFonts w:ascii="宋体" w:hAnsi="宋体"/>
          <w:color w:val="000000" w:themeColor="text1"/>
          <w:kern w:val="21"/>
        </w:rPr>
      </w:pPr>
      <w:r>
        <w:rPr>
          <w:rFonts w:ascii="宋体" w:hAnsi="宋体" w:hint="eastAsia"/>
          <w:color w:val="000000" w:themeColor="text1"/>
          <w:kern w:val="21"/>
        </w:rPr>
        <w:t>应具备诊断软件和维护工具，实现硬件、软件和数据在线维护；</w:t>
      </w:r>
    </w:p>
    <w:p w14:paraId="1693A263" w14:textId="77777777" w:rsidR="009E29AA" w:rsidRDefault="00776F09">
      <w:pPr>
        <w:pStyle w:val="23"/>
        <w:numPr>
          <w:ilvl w:val="0"/>
          <w:numId w:val="7"/>
        </w:numPr>
        <w:spacing w:line="312" w:lineRule="exact"/>
        <w:ind w:firstLineChars="0"/>
        <w:rPr>
          <w:rFonts w:ascii="宋体" w:hAnsi="宋体"/>
          <w:color w:val="000000" w:themeColor="text1"/>
          <w:kern w:val="21"/>
        </w:rPr>
      </w:pPr>
      <w:r>
        <w:rPr>
          <w:rFonts w:ascii="宋体" w:hAnsi="宋体" w:hint="eastAsia"/>
          <w:color w:val="000000" w:themeColor="text1"/>
          <w:kern w:val="21"/>
        </w:rPr>
        <w:t>应灵活配置功能模块，模块的增加和修改不应影响其它模块正常运行；</w:t>
      </w:r>
    </w:p>
    <w:p w14:paraId="38C95B0D" w14:textId="77777777" w:rsidR="009E29AA" w:rsidRDefault="00776F09">
      <w:pPr>
        <w:pStyle w:val="23"/>
        <w:numPr>
          <w:ilvl w:val="0"/>
          <w:numId w:val="7"/>
        </w:numPr>
        <w:spacing w:line="312" w:lineRule="exact"/>
        <w:ind w:firstLineChars="0"/>
        <w:rPr>
          <w:rFonts w:ascii="宋体" w:hAnsi="宋体"/>
          <w:color w:val="000000" w:themeColor="text1"/>
          <w:kern w:val="21"/>
        </w:rPr>
      </w:pPr>
      <w:r>
        <w:rPr>
          <w:rFonts w:ascii="宋体" w:hAnsi="宋体" w:hint="eastAsia"/>
          <w:color w:val="000000" w:themeColor="text1"/>
          <w:kern w:val="21"/>
        </w:rPr>
        <w:t>人机界面友好，操作与维护模块应工具化、图形化。</w:t>
      </w:r>
    </w:p>
    <w:p w14:paraId="1FB6C636" w14:textId="77777777" w:rsidR="009E29AA" w:rsidRDefault="00776F09">
      <w:pPr>
        <w:pStyle w:val="20"/>
        <w:spacing w:beforeLines="100" w:before="312" w:afterLines="100" w:after="312" w:line="240" w:lineRule="auto"/>
        <w:ind w:left="0" w:firstLine="0"/>
        <w:rPr>
          <w:rFonts w:ascii="黑体" w:hAnsi="黑体"/>
          <w:b w:val="0"/>
          <w:sz w:val="21"/>
          <w:szCs w:val="21"/>
        </w:rPr>
      </w:pPr>
      <w:r>
        <w:rPr>
          <w:rFonts w:ascii="黑体" w:hAnsi="黑体" w:hint="eastAsia"/>
          <w:b w:val="0"/>
          <w:sz w:val="21"/>
          <w:szCs w:val="21"/>
        </w:rPr>
        <w:t>安全性</w:t>
      </w:r>
    </w:p>
    <w:p w14:paraId="41DEB9D8"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安全性要求主要包括但不限于：</w:t>
      </w:r>
    </w:p>
    <w:p w14:paraId="188C5E1A" w14:textId="77777777" w:rsidR="009E29AA" w:rsidRDefault="00776F09">
      <w:pPr>
        <w:pStyle w:val="23"/>
        <w:numPr>
          <w:ilvl w:val="0"/>
          <w:numId w:val="8"/>
        </w:numPr>
        <w:spacing w:line="312" w:lineRule="exact"/>
        <w:ind w:firstLineChars="0"/>
        <w:rPr>
          <w:rFonts w:ascii="宋体" w:hAnsi="宋体"/>
          <w:color w:val="000000" w:themeColor="text1"/>
        </w:rPr>
      </w:pPr>
      <w:r>
        <w:rPr>
          <w:rFonts w:ascii="宋体" w:hAnsi="宋体" w:hint="eastAsia"/>
          <w:color w:val="000000" w:themeColor="text1"/>
          <w:kern w:val="21"/>
        </w:rPr>
        <w:t>应满足电力监控系统安全防护有关规定；</w:t>
      </w:r>
    </w:p>
    <w:p w14:paraId="5C02BB9F" w14:textId="77777777" w:rsidR="009E29AA" w:rsidRDefault="00776F09">
      <w:pPr>
        <w:pStyle w:val="23"/>
        <w:numPr>
          <w:ilvl w:val="0"/>
          <w:numId w:val="8"/>
        </w:numPr>
        <w:spacing w:line="312" w:lineRule="exact"/>
        <w:ind w:firstLineChars="0"/>
        <w:rPr>
          <w:rFonts w:ascii="宋体" w:hAnsi="宋体"/>
          <w:color w:val="000000" w:themeColor="text1"/>
          <w:kern w:val="21"/>
        </w:rPr>
      </w:pPr>
      <w:r>
        <w:rPr>
          <w:rFonts w:ascii="宋体" w:hAnsi="宋体" w:hint="eastAsia"/>
          <w:color w:val="000000" w:themeColor="text1"/>
          <w:kern w:val="21"/>
        </w:rPr>
        <w:t>应具有完善的权限管理机制；</w:t>
      </w:r>
    </w:p>
    <w:p w14:paraId="6FE4BB18" w14:textId="77777777" w:rsidR="009E29AA" w:rsidRDefault="00776F09">
      <w:pPr>
        <w:pStyle w:val="23"/>
        <w:numPr>
          <w:ilvl w:val="0"/>
          <w:numId w:val="8"/>
        </w:numPr>
        <w:spacing w:line="312" w:lineRule="exact"/>
        <w:ind w:firstLineChars="0"/>
        <w:rPr>
          <w:rFonts w:ascii="宋体" w:hAnsi="宋体"/>
          <w:color w:val="000000" w:themeColor="text1"/>
          <w:kern w:val="21"/>
        </w:rPr>
      </w:pPr>
      <w:r>
        <w:rPr>
          <w:rFonts w:ascii="宋体" w:hAnsi="宋体" w:hint="eastAsia"/>
          <w:color w:val="000000" w:themeColor="text1"/>
          <w:kern w:val="21"/>
        </w:rPr>
        <w:t>应具备数据备份及恢复机制。</w:t>
      </w:r>
    </w:p>
    <w:p w14:paraId="34EA7CFC" w14:textId="77777777" w:rsidR="009E29AA" w:rsidRDefault="00776F09">
      <w:pPr>
        <w:pStyle w:val="20"/>
        <w:spacing w:beforeLines="100" w:before="312" w:afterLines="100" w:after="312" w:line="240" w:lineRule="auto"/>
        <w:ind w:left="0" w:firstLine="0"/>
        <w:rPr>
          <w:rFonts w:ascii="黑体" w:hAnsi="黑体"/>
          <w:b w:val="0"/>
          <w:sz w:val="21"/>
          <w:szCs w:val="21"/>
        </w:rPr>
      </w:pPr>
      <w:r>
        <w:rPr>
          <w:rFonts w:ascii="黑体" w:hAnsi="黑体" w:hint="eastAsia"/>
          <w:b w:val="0"/>
          <w:sz w:val="21"/>
          <w:szCs w:val="21"/>
        </w:rPr>
        <w:t>扩展性</w:t>
      </w:r>
    </w:p>
    <w:p w14:paraId="22C98D5D"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扩展性要求主要包括但不限于：</w:t>
      </w:r>
    </w:p>
    <w:p w14:paraId="2940FD02" w14:textId="77777777" w:rsidR="009E29AA" w:rsidRDefault="00776F09">
      <w:pPr>
        <w:pStyle w:val="23"/>
        <w:numPr>
          <w:ilvl w:val="0"/>
          <w:numId w:val="9"/>
        </w:numPr>
        <w:spacing w:line="312" w:lineRule="exact"/>
        <w:ind w:firstLineChars="0"/>
        <w:rPr>
          <w:rFonts w:ascii="宋体" w:hAnsi="宋体"/>
          <w:color w:val="000000" w:themeColor="text1"/>
          <w:kern w:val="21"/>
        </w:rPr>
      </w:pPr>
      <w:r>
        <w:rPr>
          <w:rFonts w:ascii="宋体" w:hAnsi="宋体" w:hint="eastAsia"/>
          <w:color w:val="000000" w:themeColor="text1"/>
          <w:kern w:val="21"/>
        </w:rPr>
        <w:t>容量可扩充，可在线增加测控、交互信息容量等；</w:t>
      </w:r>
    </w:p>
    <w:p w14:paraId="3D36EF7F" w14:textId="77777777" w:rsidR="009E29AA" w:rsidRDefault="00776F09">
      <w:pPr>
        <w:pStyle w:val="23"/>
        <w:numPr>
          <w:ilvl w:val="0"/>
          <w:numId w:val="9"/>
        </w:numPr>
        <w:spacing w:line="312" w:lineRule="exact"/>
        <w:ind w:firstLineChars="0"/>
        <w:rPr>
          <w:rFonts w:ascii="宋体" w:hAnsi="宋体"/>
          <w:color w:val="000000" w:themeColor="text1"/>
          <w:kern w:val="21"/>
        </w:rPr>
      </w:pPr>
      <w:r>
        <w:rPr>
          <w:rFonts w:ascii="宋体" w:hAnsi="宋体" w:hint="eastAsia"/>
          <w:color w:val="000000" w:themeColor="text1"/>
          <w:kern w:val="21"/>
        </w:rPr>
        <w:t>节点可伸缩，可在线增加服务器、工作站等；</w:t>
      </w:r>
    </w:p>
    <w:p w14:paraId="7F8EB6B2" w14:textId="77777777" w:rsidR="009E29AA" w:rsidRDefault="00776F09">
      <w:pPr>
        <w:pStyle w:val="23"/>
        <w:numPr>
          <w:ilvl w:val="0"/>
          <w:numId w:val="9"/>
        </w:numPr>
        <w:spacing w:line="312" w:lineRule="exact"/>
        <w:ind w:firstLineChars="0"/>
        <w:rPr>
          <w:rFonts w:ascii="宋体" w:hAnsi="宋体"/>
          <w:color w:val="000000" w:themeColor="text1"/>
          <w:kern w:val="21"/>
        </w:rPr>
      </w:pPr>
      <w:r>
        <w:rPr>
          <w:rFonts w:ascii="宋体" w:hAnsi="宋体" w:hint="eastAsia"/>
          <w:color w:val="000000" w:themeColor="text1"/>
          <w:kern w:val="21"/>
        </w:rPr>
        <w:t>功能可升级，可在线版本升级、功能扩充。</w:t>
      </w:r>
    </w:p>
    <w:p w14:paraId="2103C985" w14:textId="77777777" w:rsidR="009E29AA" w:rsidRDefault="00776F09">
      <w:pPr>
        <w:pStyle w:val="20"/>
        <w:spacing w:beforeLines="100" w:before="312" w:afterLines="100" w:after="312" w:line="240" w:lineRule="auto"/>
        <w:ind w:left="0" w:firstLine="0"/>
        <w:rPr>
          <w:rFonts w:ascii="黑体" w:hAnsi="黑体"/>
          <w:b w:val="0"/>
          <w:sz w:val="21"/>
          <w:szCs w:val="21"/>
        </w:rPr>
      </w:pPr>
      <w:r>
        <w:rPr>
          <w:rFonts w:ascii="黑体" w:hAnsi="黑体" w:hint="eastAsia"/>
          <w:b w:val="0"/>
          <w:sz w:val="21"/>
          <w:szCs w:val="21"/>
        </w:rPr>
        <w:t>先进性</w:t>
      </w:r>
    </w:p>
    <w:p w14:paraId="2956BABA"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先进性要求主要包括但不限于：</w:t>
      </w:r>
    </w:p>
    <w:p w14:paraId="7F462904" w14:textId="77777777" w:rsidR="009E29AA" w:rsidRDefault="00776F09">
      <w:pPr>
        <w:pStyle w:val="23"/>
        <w:numPr>
          <w:ilvl w:val="0"/>
          <w:numId w:val="10"/>
        </w:numPr>
        <w:spacing w:line="312" w:lineRule="exact"/>
        <w:ind w:firstLineChars="0"/>
        <w:rPr>
          <w:rFonts w:ascii="宋体" w:hAnsi="宋体"/>
          <w:color w:val="000000" w:themeColor="text1"/>
          <w:kern w:val="21"/>
        </w:rPr>
      </w:pPr>
      <w:r>
        <w:rPr>
          <w:rFonts w:ascii="宋体" w:hAnsi="宋体" w:hint="eastAsia"/>
          <w:color w:val="000000" w:themeColor="text1"/>
          <w:kern w:val="21"/>
        </w:rPr>
        <w:t>应选用符合行业应用方向的主流硬件、软件产品；</w:t>
      </w:r>
    </w:p>
    <w:p w14:paraId="41A0682D" w14:textId="77777777" w:rsidR="009E29AA" w:rsidRDefault="00776F09">
      <w:pPr>
        <w:pStyle w:val="23"/>
        <w:numPr>
          <w:ilvl w:val="0"/>
          <w:numId w:val="10"/>
        </w:numPr>
        <w:spacing w:line="312" w:lineRule="exact"/>
        <w:ind w:firstLineChars="0"/>
        <w:rPr>
          <w:rFonts w:ascii="宋体" w:hAnsi="宋体" w:cs="仿宋"/>
          <w:szCs w:val="21"/>
        </w:rPr>
      </w:pPr>
      <w:commentRangeStart w:id="87"/>
      <w:r>
        <w:rPr>
          <w:rFonts w:ascii="宋体" w:hAnsi="宋体" w:hint="eastAsia"/>
          <w:color w:val="000000" w:themeColor="text1"/>
          <w:kern w:val="21"/>
        </w:rPr>
        <w:t>设计和架构应具有前瞻性，</w:t>
      </w:r>
      <w:r>
        <w:rPr>
          <w:rFonts w:ascii="宋体" w:hAnsi="宋体" w:cs="仿宋" w:hint="eastAsia"/>
          <w:szCs w:val="21"/>
        </w:rPr>
        <w:t>可</w:t>
      </w:r>
      <w:r>
        <w:rPr>
          <w:rFonts w:ascii="宋体" w:hAnsi="宋体" w:cs="仿宋"/>
          <w:szCs w:val="21"/>
        </w:rPr>
        <w:t>利用云</w:t>
      </w:r>
      <w:r>
        <w:rPr>
          <w:rFonts w:ascii="宋体" w:hAnsi="宋体" w:cs="仿宋" w:hint="eastAsia"/>
          <w:szCs w:val="21"/>
        </w:rPr>
        <w:t>平台</w:t>
      </w:r>
      <w:r>
        <w:rPr>
          <w:rFonts w:ascii="宋体" w:hAnsi="宋体" w:cs="仿宋"/>
          <w:szCs w:val="21"/>
        </w:rPr>
        <w:t>和大数据分析技术</w:t>
      </w:r>
      <w:r>
        <w:rPr>
          <w:rFonts w:ascii="宋体" w:hAnsi="宋体" w:cs="仿宋" w:hint="eastAsia"/>
          <w:szCs w:val="21"/>
        </w:rPr>
        <w:t>提升主站性能</w:t>
      </w:r>
      <w:r>
        <w:rPr>
          <w:rFonts w:ascii="宋体" w:hAnsi="宋体" w:hint="eastAsia"/>
          <w:color w:val="000000" w:themeColor="text1"/>
          <w:kern w:val="21"/>
        </w:rPr>
        <w:t>；</w:t>
      </w:r>
    </w:p>
    <w:p w14:paraId="41C96B93" w14:textId="77777777" w:rsidR="009E29AA" w:rsidRDefault="00776F09">
      <w:pPr>
        <w:pStyle w:val="23"/>
        <w:numPr>
          <w:ilvl w:val="0"/>
          <w:numId w:val="10"/>
        </w:numPr>
        <w:spacing w:line="312" w:lineRule="exact"/>
        <w:ind w:firstLineChars="0"/>
        <w:rPr>
          <w:rFonts w:ascii="宋体" w:hAnsi="宋体" w:cs="仿宋"/>
          <w:szCs w:val="21"/>
        </w:rPr>
      </w:pPr>
      <w:r>
        <w:rPr>
          <w:rFonts w:ascii="宋体" w:hAnsi="宋体" w:cs="仿宋" w:hint="eastAsia"/>
          <w:szCs w:val="21"/>
        </w:rPr>
        <w:t>可支撑配电网状态感知、数据融合、智能决策。</w:t>
      </w:r>
      <w:commentRangeEnd w:id="87"/>
      <w:r w:rsidR="00AA0132">
        <w:rPr>
          <w:rStyle w:val="af9"/>
          <w:szCs w:val="20"/>
          <w:lang w:val="zh-CN"/>
        </w:rPr>
        <w:commentReference w:id="87"/>
      </w:r>
    </w:p>
    <w:p w14:paraId="6730CF73" w14:textId="77777777" w:rsidR="009E29AA" w:rsidRDefault="00776F09">
      <w:pPr>
        <w:pStyle w:val="1"/>
        <w:numPr>
          <w:ilvl w:val="0"/>
          <w:numId w:val="3"/>
        </w:numPr>
        <w:spacing w:beforeLines="100" w:before="312" w:afterLines="100" w:after="312" w:line="240" w:lineRule="auto"/>
        <w:ind w:left="0" w:firstLine="0"/>
        <w:rPr>
          <w:rFonts w:ascii="黑体" w:eastAsia="黑体" w:hAnsi="黑体"/>
          <w:b w:val="0"/>
          <w:sz w:val="21"/>
          <w:szCs w:val="21"/>
        </w:rPr>
      </w:pPr>
      <w:bookmarkStart w:id="88" w:name="_Toc456120614"/>
      <w:bookmarkStart w:id="89" w:name="_Toc456120669"/>
      <w:r>
        <w:rPr>
          <w:rFonts w:ascii="黑体" w:eastAsia="黑体" w:hAnsi="黑体"/>
          <w:b w:val="0"/>
          <w:sz w:val="21"/>
          <w:szCs w:val="21"/>
        </w:rPr>
        <w:t>系统架构</w:t>
      </w:r>
      <w:bookmarkEnd w:id="88"/>
      <w:bookmarkEnd w:id="89"/>
    </w:p>
    <w:p w14:paraId="569361F1" w14:textId="77777777" w:rsidR="009E29AA" w:rsidRDefault="00776F09">
      <w:pPr>
        <w:adjustRightInd/>
        <w:spacing w:line="312" w:lineRule="exact"/>
        <w:ind w:firstLine="420"/>
        <w:rPr>
          <w:rFonts w:ascii="宋体" w:hAnsi="宋体"/>
          <w:color w:val="000000" w:themeColor="text1"/>
          <w:spacing w:val="-4"/>
        </w:rPr>
      </w:pPr>
      <w:r>
        <w:rPr>
          <w:rFonts w:ascii="宋体" w:hAnsi="宋体" w:hint="eastAsia"/>
          <w:color w:val="000000" w:themeColor="text1"/>
          <w:spacing w:val="-4"/>
        </w:rPr>
        <w:t>配电主站主要由计算机硬件、操作系统、支撑平台软件和配电网应用软件组成。其中，支撑平台包括系统信息交换总线和基础服务，配电网应用软件包括配电网运行监控与配电网运行状态管控两大类应用。总体架构见图6</w:t>
      </w:r>
      <w:r>
        <w:rPr>
          <w:rFonts w:ascii="宋体" w:hAnsi="宋体"/>
          <w:color w:val="000000" w:themeColor="text1"/>
          <w:spacing w:val="-4"/>
        </w:rPr>
        <w:t>-1</w:t>
      </w:r>
      <w:r>
        <w:rPr>
          <w:rFonts w:ascii="宋体" w:hAnsi="宋体" w:hint="eastAsia"/>
          <w:color w:val="000000" w:themeColor="text1"/>
          <w:spacing w:val="-4"/>
        </w:rPr>
        <w:t>。</w:t>
      </w:r>
    </w:p>
    <w:p w14:paraId="6F213B5B" w14:textId="77777777" w:rsidR="009E29AA" w:rsidRDefault="00776F09">
      <w:pPr>
        <w:adjustRightInd/>
        <w:ind w:firstLineChars="200" w:firstLine="420"/>
        <w:rPr>
          <w:rFonts w:ascii="宋体" w:hAnsi="宋体"/>
          <w:color w:val="000000" w:themeColor="text1"/>
          <w:spacing w:val="-4"/>
        </w:rPr>
      </w:pPr>
      <w:r>
        <w:rPr>
          <w:rFonts w:ascii="宋体" w:hAnsi="宋体" w:hint="eastAsia"/>
          <w:color w:val="000000" w:themeColor="text1"/>
          <w:kern w:val="21"/>
        </w:rPr>
        <w:t>本规范规定了系统基本功能与扩展功能。基本功能是指系统建设时均应配置的功能，扩展功能是指系统建设时可根据自身配网实际和运行管理需要进行选配的功能。基本功能和扩展功能定义见附表6</w:t>
      </w:r>
      <w:r>
        <w:rPr>
          <w:rFonts w:ascii="宋体" w:hAnsi="宋体"/>
          <w:color w:val="000000" w:themeColor="text1"/>
          <w:kern w:val="21"/>
        </w:rPr>
        <w:t>-1</w:t>
      </w:r>
      <w:r>
        <w:rPr>
          <w:rFonts w:ascii="宋体" w:hAnsi="宋体" w:hint="eastAsia"/>
          <w:color w:val="000000" w:themeColor="text1"/>
          <w:kern w:val="21"/>
        </w:rPr>
        <w:t>。</w:t>
      </w:r>
    </w:p>
    <w:p w14:paraId="68EF05F8" w14:textId="77777777" w:rsidR="009E29AA" w:rsidRDefault="00776F09">
      <w:pPr>
        <w:adjustRightInd/>
        <w:jc w:val="center"/>
        <w:rPr>
          <w:rFonts w:ascii="宋体" w:hAnsi="宋体"/>
          <w:color w:val="000000" w:themeColor="text1"/>
        </w:rPr>
      </w:pPr>
      <w:r>
        <w:rPr>
          <w:rFonts w:ascii="宋体" w:hAnsi="宋体"/>
        </w:rPr>
        <w:object w:dxaOrig="8299" w:dyaOrig="4611" w14:anchorId="050950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231pt" o:ole="">
            <v:imagedata r:id="rId21" o:title=""/>
          </v:shape>
          <o:OLEObject Type="Embed" ProgID="Visio.Drawing.11" ShapeID="_x0000_i1025" DrawAspect="Content" ObjectID="_1563115021" r:id="rId22"/>
        </w:object>
      </w:r>
    </w:p>
    <w:p w14:paraId="34C4FB4C" w14:textId="77777777" w:rsidR="009E29AA" w:rsidRDefault="00776F09">
      <w:pPr>
        <w:adjustRightInd/>
        <w:snapToGrid w:val="0"/>
        <w:spacing w:before="40" w:after="100"/>
        <w:ind w:firstLineChars="1200" w:firstLine="2520"/>
        <w:rPr>
          <w:rFonts w:ascii="宋体" w:hAnsi="宋体"/>
          <w:color w:val="000000" w:themeColor="text1"/>
          <w:kern w:val="21"/>
        </w:rPr>
      </w:pPr>
      <w:r>
        <w:rPr>
          <w:rFonts w:ascii="宋体" w:hAnsi="宋体" w:hint="eastAsia"/>
          <w:color w:val="000000" w:themeColor="text1"/>
          <w:kern w:val="21"/>
        </w:rPr>
        <w:t>图6</w:t>
      </w:r>
      <w:r>
        <w:rPr>
          <w:rFonts w:ascii="宋体" w:hAnsi="宋体"/>
          <w:color w:val="000000" w:themeColor="text1"/>
          <w:kern w:val="21"/>
        </w:rPr>
        <w:t>-1</w:t>
      </w:r>
      <w:r>
        <w:rPr>
          <w:rFonts w:ascii="宋体" w:hAnsi="宋体" w:hint="eastAsia"/>
          <w:color w:val="000000" w:themeColor="text1"/>
          <w:kern w:val="21"/>
        </w:rPr>
        <w:t xml:space="preserve">　配电自动化系统主站功能组成结构</w:t>
      </w:r>
    </w:p>
    <w:p w14:paraId="03E96449" w14:textId="77777777" w:rsidR="009E29AA" w:rsidRDefault="00776F09">
      <w:pPr>
        <w:pStyle w:val="23"/>
        <w:numPr>
          <w:ilvl w:val="0"/>
          <w:numId w:val="11"/>
        </w:numPr>
        <w:ind w:left="357" w:hangingChars="170" w:hanging="357"/>
        <w:rPr>
          <w:rFonts w:ascii="宋体" w:hAnsi="宋体" w:cs="仿宋"/>
          <w:szCs w:val="21"/>
        </w:rPr>
      </w:pPr>
      <w:r>
        <w:rPr>
          <w:rFonts w:ascii="宋体" w:hAnsi="宋体" w:cs="仿宋" w:hint="eastAsia"/>
          <w:szCs w:val="21"/>
        </w:rPr>
        <w:t>光纤通信方式配电终端接入生产控制大区，无线通信方式二遥配电终端以及其他配电采集装置接入管理信息大区；</w:t>
      </w:r>
      <w:r>
        <w:rPr>
          <w:rFonts w:ascii="宋体" w:hAnsi="宋体" w:cs="仿宋"/>
          <w:szCs w:val="21"/>
        </w:rPr>
        <w:t xml:space="preserve"> </w:t>
      </w:r>
    </w:p>
    <w:p w14:paraId="2BB8F78C" w14:textId="4D6E3BB1" w:rsidR="009E29AA" w:rsidRDefault="00776F09">
      <w:pPr>
        <w:pStyle w:val="23"/>
        <w:numPr>
          <w:ilvl w:val="0"/>
          <w:numId w:val="11"/>
        </w:numPr>
        <w:ind w:left="357" w:hangingChars="170" w:hanging="357"/>
        <w:rPr>
          <w:rFonts w:ascii="宋体" w:hAnsi="宋体" w:cs="仿宋"/>
          <w:szCs w:val="21"/>
        </w:rPr>
      </w:pPr>
      <w:r>
        <w:rPr>
          <w:rFonts w:ascii="宋体" w:hAnsi="宋体" w:cs="仿宋" w:hint="eastAsia"/>
          <w:szCs w:val="21"/>
        </w:rPr>
        <w:t>配电运行监控应用部署在生产控制大区，</w:t>
      </w:r>
      <w:r w:rsidRPr="00AC392A">
        <w:rPr>
          <w:rFonts w:ascii="宋体" w:hAnsi="宋体" w:cs="仿宋" w:hint="eastAsia"/>
          <w:color w:val="FF0000"/>
          <w:szCs w:val="21"/>
          <w:rPrChange w:id="90" w:author="subiaolong" w:date="2016-09-13T10:51:00Z">
            <w:rPr>
              <w:rFonts w:ascii="宋体" w:hAnsi="宋体" w:cs="仿宋" w:hint="eastAsia"/>
              <w:szCs w:val="21"/>
            </w:rPr>
          </w:rPrChange>
        </w:rPr>
        <w:t>从管理信息大区</w:t>
      </w:r>
      <w:commentRangeStart w:id="91"/>
      <w:r w:rsidRPr="00AC392A">
        <w:rPr>
          <w:rFonts w:ascii="宋体" w:hAnsi="宋体" w:cs="仿宋" w:hint="eastAsia"/>
          <w:color w:val="FF0000"/>
          <w:szCs w:val="21"/>
          <w:rPrChange w:id="92" w:author="subiaolong" w:date="2016-09-13T10:51:00Z">
            <w:rPr>
              <w:rFonts w:ascii="宋体" w:hAnsi="宋体" w:cs="仿宋" w:hint="eastAsia"/>
              <w:szCs w:val="21"/>
            </w:rPr>
          </w:rPrChange>
        </w:rPr>
        <w:t>调取</w:t>
      </w:r>
      <w:commentRangeEnd w:id="91"/>
      <w:r w:rsidR="00AA0132">
        <w:rPr>
          <w:rStyle w:val="af9"/>
          <w:szCs w:val="20"/>
          <w:lang w:val="zh-CN"/>
        </w:rPr>
        <w:commentReference w:id="91"/>
      </w:r>
      <w:r w:rsidRPr="00AC392A">
        <w:rPr>
          <w:rFonts w:ascii="宋体" w:hAnsi="宋体" w:cs="仿宋" w:hint="eastAsia"/>
          <w:color w:val="FF0000"/>
          <w:szCs w:val="21"/>
          <w:rPrChange w:id="93" w:author="subiaolong" w:date="2016-09-13T10:51:00Z">
            <w:rPr>
              <w:rFonts w:ascii="宋体" w:hAnsi="宋体" w:cs="仿宋" w:hint="eastAsia"/>
              <w:szCs w:val="21"/>
            </w:rPr>
          </w:rPrChange>
        </w:rPr>
        <w:t>所需实时数据</w:t>
      </w:r>
      <w:r>
        <w:rPr>
          <w:rFonts w:ascii="宋体" w:hAnsi="宋体" w:cs="仿宋" w:hint="eastAsia"/>
          <w:szCs w:val="21"/>
        </w:rPr>
        <w:t>、历史数据及分析结果；</w:t>
      </w:r>
    </w:p>
    <w:p w14:paraId="71FD8415" w14:textId="18F4E4DF" w:rsidR="009E29AA" w:rsidRDefault="00776F09">
      <w:pPr>
        <w:pStyle w:val="23"/>
        <w:numPr>
          <w:ilvl w:val="0"/>
          <w:numId w:val="11"/>
        </w:numPr>
        <w:ind w:left="357" w:hangingChars="170" w:hanging="357"/>
        <w:rPr>
          <w:rFonts w:ascii="宋体" w:hAnsi="宋体" w:cs="仿宋"/>
          <w:szCs w:val="21"/>
        </w:rPr>
      </w:pPr>
      <w:r>
        <w:rPr>
          <w:rFonts w:ascii="宋体" w:hAnsi="宋体" w:cs="仿宋" w:hint="eastAsia"/>
          <w:szCs w:val="21"/>
        </w:rPr>
        <w:t>配电运行状态管控应用部署在管理信息大区，</w:t>
      </w:r>
      <w:commentRangeStart w:id="94"/>
      <w:r>
        <w:rPr>
          <w:rFonts w:ascii="宋体" w:hAnsi="宋体" w:cs="仿宋" w:hint="eastAsia"/>
          <w:szCs w:val="21"/>
        </w:rPr>
        <w:t>接收</w:t>
      </w:r>
      <w:commentRangeEnd w:id="94"/>
      <w:r w:rsidR="00AA0132">
        <w:rPr>
          <w:rStyle w:val="af9"/>
          <w:szCs w:val="20"/>
          <w:lang w:val="zh-CN"/>
        </w:rPr>
        <w:commentReference w:id="94"/>
      </w:r>
      <w:r>
        <w:rPr>
          <w:rFonts w:ascii="宋体" w:hAnsi="宋体" w:cs="仿宋" w:hint="eastAsia"/>
          <w:szCs w:val="21"/>
        </w:rPr>
        <w:t>从生产控制大区推送的实时数据及分析结果；</w:t>
      </w:r>
    </w:p>
    <w:p w14:paraId="25C10BBF" w14:textId="77777777" w:rsidR="009E29AA" w:rsidRDefault="00776F09">
      <w:pPr>
        <w:pStyle w:val="23"/>
        <w:numPr>
          <w:ilvl w:val="0"/>
          <w:numId w:val="11"/>
        </w:numPr>
        <w:ind w:left="357" w:hangingChars="170" w:hanging="357"/>
        <w:rPr>
          <w:rFonts w:ascii="宋体" w:hAnsi="宋体" w:cs="仿宋"/>
          <w:szCs w:val="21"/>
        </w:rPr>
      </w:pPr>
      <w:r>
        <w:rPr>
          <w:rFonts w:ascii="宋体" w:hAnsi="宋体" w:cs="仿宋" w:hint="eastAsia"/>
          <w:szCs w:val="21"/>
        </w:rPr>
        <w:t>生产控制大区与管理信息大区基于统一支撑平台，通过协同管控机制实现权限、责任区、告警定义等的分区维护、统一管理，并</w:t>
      </w:r>
      <w:r>
        <w:rPr>
          <w:rFonts w:asciiTheme="minorEastAsia" w:eastAsiaTheme="minorEastAsia" w:hAnsiTheme="minorEastAsia" w:hint="eastAsia"/>
          <w:color w:val="000000" w:themeColor="text1"/>
        </w:rPr>
        <w:t>保证</w:t>
      </w:r>
      <w:commentRangeStart w:id="95"/>
      <w:r>
        <w:rPr>
          <w:rFonts w:asciiTheme="minorEastAsia" w:eastAsiaTheme="minorEastAsia" w:hAnsiTheme="minorEastAsia" w:hint="eastAsia"/>
          <w:color w:val="000000" w:themeColor="text1"/>
        </w:rPr>
        <w:t>管理信息大区不向生产控制大区发送权限修改、遥控等操作性指令</w:t>
      </w:r>
      <w:commentRangeEnd w:id="95"/>
      <w:r w:rsidR="00AA0132">
        <w:rPr>
          <w:rStyle w:val="af9"/>
          <w:szCs w:val="20"/>
          <w:lang w:val="zh-CN"/>
        </w:rPr>
        <w:commentReference w:id="95"/>
      </w:r>
      <w:r>
        <w:rPr>
          <w:rFonts w:asciiTheme="minorEastAsia" w:eastAsiaTheme="minorEastAsia" w:hAnsiTheme="minorEastAsia" w:hint="eastAsia"/>
          <w:color w:val="000000" w:themeColor="text1"/>
        </w:rPr>
        <w:t>；</w:t>
      </w:r>
    </w:p>
    <w:p w14:paraId="79EC6A70" w14:textId="77777777" w:rsidR="009E29AA" w:rsidRDefault="00776F09">
      <w:pPr>
        <w:pStyle w:val="23"/>
        <w:numPr>
          <w:ilvl w:val="0"/>
          <w:numId w:val="11"/>
        </w:numPr>
        <w:ind w:left="357" w:hangingChars="170" w:hanging="357"/>
        <w:rPr>
          <w:rFonts w:ascii="宋体" w:hAnsi="宋体" w:cs="仿宋"/>
          <w:szCs w:val="21"/>
        </w:rPr>
      </w:pPr>
      <w:r>
        <w:rPr>
          <w:rFonts w:ascii="宋体" w:hAnsi="宋体" w:cs="仿宋" w:hint="eastAsia"/>
          <w:szCs w:val="21"/>
        </w:rPr>
        <w:t>外部系统通过信息交换总线与配电主站实现信息交互；</w:t>
      </w:r>
    </w:p>
    <w:p w14:paraId="7DBC3289" w14:textId="77777777" w:rsidR="009E29AA" w:rsidRDefault="00776F09">
      <w:pPr>
        <w:pStyle w:val="23"/>
        <w:numPr>
          <w:ilvl w:val="0"/>
          <w:numId w:val="11"/>
        </w:numPr>
        <w:ind w:left="357" w:hangingChars="170" w:hanging="357"/>
        <w:rPr>
          <w:rFonts w:ascii="宋体" w:hAnsi="宋体" w:cs="仿宋"/>
          <w:szCs w:val="21"/>
        </w:rPr>
      </w:pPr>
      <w:r>
        <w:rPr>
          <w:rFonts w:ascii="宋体" w:hAnsi="宋体" w:cs="仿宋" w:hint="eastAsia"/>
          <w:szCs w:val="21"/>
        </w:rPr>
        <w:t>硬件采用物理计算机或虚拟化资源，操作系统采用</w:t>
      </w:r>
      <w:r>
        <w:rPr>
          <w:rFonts w:ascii="宋体" w:hAnsi="宋体"/>
          <w:color w:val="000000" w:themeColor="text1"/>
          <w:kern w:val="21"/>
        </w:rPr>
        <w:t>Linux、UNIX</w:t>
      </w:r>
      <w:r>
        <w:rPr>
          <w:rFonts w:ascii="宋体" w:hAnsi="宋体" w:hint="eastAsia"/>
          <w:color w:val="000000" w:themeColor="text1"/>
          <w:kern w:val="21"/>
        </w:rPr>
        <w:t>等</w:t>
      </w:r>
      <w:r>
        <w:rPr>
          <w:rFonts w:ascii="宋体" w:hAnsi="宋体" w:cs="仿宋" w:hint="eastAsia"/>
          <w:szCs w:val="21"/>
        </w:rPr>
        <w:t>。</w:t>
      </w:r>
    </w:p>
    <w:p w14:paraId="37EBA8AE" w14:textId="77777777" w:rsidR="009E29AA" w:rsidRDefault="00776F09">
      <w:pPr>
        <w:pStyle w:val="1"/>
        <w:numPr>
          <w:ilvl w:val="0"/>
          <w:numId w:val="3"/>
        </w:numPr>
        <w:spacing w:beforeLines="100" w:before="312" w:afterLines="100" w:after="312" w:line="240" w:lineRule="auto"/>
        <w:ind w:left="0" w:firstLine="0"/>
        <w:rPr>
          <w:rFonts w:ascii="黑体" w:eastAsia="黑体" w:hAnsi="黑体"/>
          <w:b w:val="0"/>
          <w:sz w:val="21"/>
          <w:szCs w:val="21"/>
        </w:rPr>
      </w:pPr>
      <w:bookmarkStart w:id="96" w:name="_Toc448238889"/>
      <w:bookmarkStart w:id="97" w:name="_Toc448239081"/>
      <w:bookmarkStart w:id="98" w:name="_Toc448241074"/>
      <w:bookmarkStart w:id="99" w:name="_Toc448239749"/>
      <w:bookmarkStart w:id="100" w:name="_Toc448238486"/>
      <w:bookmarkStart w:id="101" w:name="_Toc448238485"/>
      <w:bookmarkStart w:id="102" w:name="_Toc448239308"/>
      <w:bookmarkStart w:id="103" w:name="_Toc448138330"/>
      <w:bookmarkStart w:id="104" w:name="_Toc448238487"/>
      <w:bookmarkStart w:id="105" w:name="_Toc448139233"/>
      <w:bookmarkStart w:id="106" w:name="_Toc448239309"/>
      <w:bookmarkStart w:id="107" w:name="_Toc448239501"/>
      <w:bookmarkStart w:id="108" w:name="_Toc448240635"/>
      <w:bookmarkStart w:id="109" w:name="_Toc448238890"/>
      <w:bookmarkStart w:id="110" w:name="_Toc448240633"/>
      <w:bookmarkStart w:id="111" w:name="_Toc448240632"/>
      <w:bookmarkStart w:id="112" w:name="_Toc448240190"/>
      <w:bookmarkStart w:id="113" w:name="_Toc448240191"/>
      <w:bookmarkStart w:id="114" w:name="_Toc448238891"/>
      <w:bookmarkStart w:id="115" w:name="_Toc448241076"/>
      <w:bookmarkStart w:id="116" w:name="_Toc448239750"/>
      <w:bookmarkStart w:id="117" w:name="_Toc448240634"/>
      <w:bookmarkStart w:id="118" w:name="_Toc448239310"/>
      <w:bookmarkStart w:id="119" w:name="_Toc448241267"/>
      <w:bookmarkStart w:id="120" w:name="_Toc448240193"/>
      <w:bookmarkStart w:id="121" w:name="_Toc448241075"/>
      <w:bookmarkStart w:id="122" w:name="_Toc448239752"/>
      <w:bookmarkStart w:id="123" w:name="_Toc448240825"/>
      <w:bookmarkStart w:id="124" w:name="_Toc448241077"/>
      <w:bookmarkStart w:id="125" w:name="_Toc448239311"/>
      <w:bookmarkStart w:id="126" w:name="_Toc448238678"/>
      <w:bookmarkStart w:id="127" w:name="_Toc448238488"/>
      <w:bookmarkStart w:id="128" w:name="_Toc448238888"/>
      <w:bookmarkStart w:id="129" w:name="_Toc448239751"/>
      <w:bookmarkStart w:id="130" w:name="_Toc448239942"/>
      <w:bookmarkStart w:id="131" w:name="_Toc448240383"/>
      <w:bookmarkStart w:id="132" w:name="_Toc448240192"/>
      <w:bookmarkStart w:id="133" w:name="_Toc448139423"/>
      <w:bookmarkStart w:id="134" w:name="_Toc456120615"/>
      <w:bookmarkStart w:id="135" w:name="_Toc456120670"/>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r>
        <w:rPr>
          <w:rFonts w:ascii="黑体" w:eastAsia="黑体" w:hAnsi="黑体" w:hint="eastAsia"/>
          <w:b w:val="0"/>
          <w:sz w:val="21"/>
          <w:szCs w:val="21"/>
        </w:rPr>
        <w:t>平台服务功能</w:t>
      </w:r>
      <w:bookmarkEnd w:id="134"/>
      <w:bookmarkEnd w:id="135"/>
      <w:r>
        <w:rPr>
          <w:rFonts w:ascii="黑体" w:eastAsia="黑体" w:hAnsi="黑体"/>
          <w:b w:val="0"/>
          <w:sz w:val="21"/>
          <w:szCs w:val="21"/>
        </w:rPr>
        <w:t xml:space="preserve"> </w:t>
      </w:r>
    </w:p>
    <w:p w14:paraId="66B2FF3D" w14:textId="77777777" w:rsidR="009E29AA" w:rsidRDefault="00776F09">
      <w:pPr>
        <w:ind w:firstLineChars="200" w:firstLine="420"/>
        <w:rPr>
          <w:rFonts w:ascii="宋体" w:hAnsi="宋体"/>
          <w:color w:val="000000" w:themeColor="text1"/>
        </w:rPr>
      </w:pPr>
      <w:r>
        <w:rPr>
          <w:rFonts w:ascii="宋体" w:hAnsi="宋体" w:hint="eastAsia"/>
          <w:color w:val="000000" w:themeColor="text1"/>
        </w:rPr>
        <w:t>平台服务是配电主站开发和运行的基础，采用面向服务的体系架构，为各类应用的开发、运行和管理提供通用的技术支撑，为整个系统的集成和高效可靠运行提供保障，为配电主站生产控制大区和生产管理大区</w:t>
      </w:r>
      <w:r>
        <w:rPr>
          <w:rFonts w:ascii="宋体" w:hAnsi="宋体" w:hint="eastAsia"/>
          <w:color w:val="000000" w:themeColor="text1"/>
          <w:szCs w:val="21"/>
        </w:rPr>
        <w:t>横向集成、纵向贯通提供基础技术支撑。</w:t>
      </w:r>
    </w:p>
    <w:p w14:paraId="7BF6B3CE" w14:textId="77777777" w:rsidR="009E29AA" w:rsidRDefault="00776F09">
      <w:pPr>
        <w:pStyle w:val="20"/>
        <w:spacing w:beforeLines="100" w:before="312" w:afterLines="100" w:after="312" w:line="240" w:lineRule="auto"/>
        <w:ind w:left="0" w:firstLine="0"/>
        <w:rPr>
          <w:rFonts w:ascii="黑体" w:hAnsi="黑体"/>
          <w:b w:val="0"/>
          <w:sz w:val="21"/>
          <w:szCs w:val="21"/>
        </w:rPr>
      </w:pPr>
      <w:r>
        <w:rPr>
          <w:rFonts w:ascii="黑体" w:hAnsi="黑体" w:hint="eastAsia"/>
          <w:b w:val="0"/>
          <w:sz w:val="21"/>
          <w:szCs w:val="21"/>
        </w:rPr>
        <w:t>支撑软件</w:t>
      </w:r>
    </w:p>
    <w:p w14:paraId="425CCE36"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支撑软件提供一个统一、标准、容错、高可用率的用户开发环境，主要包括但不限于：</w:t>
      </w:r>
    </w:p>
    <w:p w14:paraId="7D5FC880" w14:textId="77777777" w:rsidR="009E29AA" w:rsidRPr="00F4627A" w:rsidRDefault="00776F09">
      <w:pPr>
        <w:pStyle w:val="23"/>
        <w:numPr>
          <w:ilvl w:val="0"/>
          <w:numId w:val="12"/>
        </w:numPr>
        <w:spacing w:line="312" w:lineRule="exact"/>
        <w:ind w:firstLineChars="0"/>
        <w:rPr>
          <w:rFonts w:ascii="宋体" w:hAnsi="宋体"/>
          <w:color w:val="000000" w:themeColor="text1"/>
        </w:rPr>
      </w:pPr>
      <w:r>
        <w:rPr>
          <w:rFonts w:ascii="宋体" w:hAnsi="宋体" w:hint="eastAsia"/>
          <w:color w:val="000000" w:themeColor="text1"/>
        </w:rPr>
        <w:t>关系数据库软件，存储电网静态模型及相关设备参数、系统配置、告警和事件记录、历史统计信息等需要永久保存的数据；</w:t>
      </w:r>
    </w:p>
    <w:p w14:paraId="5E9BE35D" w14:textId="77777777" w:rsidR="009E29AA" w:rsidRDefault="00776F09">
      <w:pPr>
        <w:pStyle w:val="23"/>
        <w:numPr>
          <w:ilvl w:val="0"/>
          <w:numId w:val="12"/>
        </w:numPr>
        <w:spacing w:line="312" w:lineRule="exact"/>
        <w:ind w:firstLineChars="0"/>
        <w:rPr>
          <w:rFonts w:ascii="宋体" w:hAnsi="宋体"/>
          <w:color w:val="000000" w:themeColor="text1"/>
        </w:rPr>
      </w:pPr>
      <w:r>
        <w:rPr>
          <w:rFonts w:ascii="宋体" w:hAnsi="宋体" w:hint="eastAsia"/>
          <w:color w:val="000000" w:themeColor="text1"/>
        </w:rPr>
        <w:t>实时数据库软件，用以提供高效的实时数据存取，满足电力系统的监视、控制和电网分析等应用需求；</w:t>
      </w:r>
    </w:p>
    <w:p w14:paraId="1D6E5335" w14:textId="77777777" w:rsidR="009E29AA" w:rsidRDefault="00776F09">
      <w:pPr>
        <w:pStyle w:val="23"/>
        <w:numPr>
          <w:ilvl w:val="0"/>
          <w:numId w:val="12"/>
        </w:numPr>
        <w:spacing w:line="312" w:lineRule="exact"/>
        <w:ind w:firstLineChars="0"/>
        <w:rPr>
          <w:rFonts w:ascii="宋体" w:hAnsi="宋体"/>
          <w:color w:val="000000" w:themeColor="text1"/>
        </w:rPr>
      </w:pPr>
      <w:r>
        <w:rPr>
          <w:rFonts w:ascii="宋体" w:hAnsi="宋体" w:hint="eastAsia"/>
          <w:color w:val="000000" w:themeColor="text1"/>
        </w:rPr>
        <w:t>进程管理，用以</w:t>
      </w:r>
      <w:r>
        <w:rPr>
          <w:rFonts w:hint="eastAsia"/>
        </w:rPr>
        <w:t>监控应用进程的运行情况，可根据进程的重要性级别制定不同的管理策略。关键进程异常应自动重启，如重启失败，应切换应用，并发出告警信息；普通进程异常，应自动重启，并发出告警信息。</w:t>
      </w:r>
    </w:p>
    <w:p w14:paraId="2C7AEBBA" w14:textId="77777777" w:rsidR="009E29AA" w:rsidRDefault="00776F09">
      <w:pPr>
        <w:pStyle w:val="23"/>
        <w:numPr>
          <w:ilvl w:val="0"/>
          <w:numId w:val="12"/>
        </w:numPr>
        <w:spacing w:line="312" w:lineRule="exact"/>
        <w:ind w:firstLineChars="0"/>
        <w:rPr>
          <w:rFonts w:ascii="宋体" w:hAnsi="宋体"/>
          <w:color w:val="000000" w:themeColor="text1"/>
        </w:rPr>
      </w:pPr>
      <w:r>
        <w:rPr>
          <w:rFonts w:ascii="宋体" w:hAnsi="宋体" w:hint="eastAsia"/>
          <w:color w:val="000000" w:themeColor="text1"/>
        </w:rPr>
        <w:lastRenderedPageBreak/>
        <w:t>日志管理，应以规范化的文本格式记载和保存日志信息；应提供一组函数接口，实现日志的记录和查询等功能；应提供日志文件的备份功能。</w:t>
      </w:r>
    </w:p>
    <w:p w14:paraId="02B1FF63" w14:textId="77777777" w:rsidR="009E29AA" w:rsidRDefault="00776F09">
      <w:pPr>
        <w:pStyle w:val="20"/>
        <w:spacing w:beforeLines="100" w:before="312" w:afterLines="100" w:after="312" w:line="240" w:lineRule="auto"/>
        <w:ind w:left="0" w:firstLine="0"/>
        <w:rPr>
          <w:rFonts w:ascii="黑体" w:hAnsi="黑体"/>
          <w:b w:val="0"/>
          <w:sz w:val="21"/>
          <w:szCs w:val="21"/>
        </w:rPr>
      </w:pPr>
      <w:r>
        <w:rPr>
          <w:rFonts w:ascii="黑体" w:hAnsi="黑体" w:hint="eastAsia"/>
          <w:b w:val="0"/>
          <w:sz w:val="21"/>
          <w:szCs w:val="21"/>
        </w:rPr>
        <w:t>数据管理</w:t>
      </w:r>
      <w:r>
        <w:rPr>
          <w:rFonts w:ascii="黑体" w:hAnsi="黑体"/>
          <w:b w:val="0"/>
          <w:sz w:val="21"/>
          <w:szCs w:val="21"/>
        </w:rPr>
        <w:t xml:space="preserve"> </w:t>
      </w:r>
    </w:p>
    <w:p w14:paraId="019F3104"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数据管理具体要求包括但不限于：</w:t>
      </w:r>
    </w:p>
    <w:p w14:paraId="532814D6" w14:textId="77777777" w:rsidR="009E29AA" w:rsidRDefault="00776F09">
      <w:pPr>
        <w:pStyle w:val="23"/>
        <w:numPr>
          <w:ilvl w:val="0"/>
          <w:numId w:val="13"/>
        </w:numPr>
        <w:spacing w:line="312" w:lineRule="exact"/>
        <w:ind w:firstLineChars="0"/>
        <w:rPr>
          <w:rFonts w:ascii="宋体" w:hAnsi="宋体"/>
          <w:color w:val="000000" w:themeColor="text1"/>
        </w:rPr>
      </w:pPr>
      <w:r>
        <w:rPr>
          <w:rFonts w:ascii="宋体" w:hAnsi="宋体" w:hint="eastAsia"/>
          <w:color w:val="000000" w:themeColor="text1"/>
        </w:rPr>
        <w:t>数据维护工具，具有完善的交互式环境的数据录入、维护、检索工具和良好的用户界面，可进行数据删除、清零、拷贝、备份、恢复、扩容等操作，并具有完备的数据修改日志；</w:t>
      </w:r>
    </w:p>
    <w:p w14:paraId="43B430ED" w14:textId="77777777" w:rsidR="009E29AA" w:rsidRDefault="00776F09">
      <w:pPr>
        <w:pStyle w:val="23"/>
        <w:numPr>
          <w:ilvl w:val="0"/>
          <w:numId w:val="13"/>
        </w:numPr>
        <w:spacing w:line="312" w:lineRule="exact"/>
        <w:ind w:firstLineChars="0"/>
        <w:rPr>
          <w:rFonts w:ascii="宋体" w:hAnsi="宋体"/>
          <w:color w:val="000000" w:themeColor="text1"/>
        </w:rPr>
      </w:pPr>
      <w:r>
        <w:rPr>
          <w:rFonts w:ascii="宋体" w:hAnsi="宋体" w:hint="eastAsia"/>
          <w:color w:val="000000" w:themeColor="text1"/>
        </w:rPr>
        <w:t>数据同步，具备全网数据同步功能，任一元件参数在整个系统中只输入一次，全网数据保持一致，数据和备份数据保持一致；</w:t>
      </w:r>
    </w:p>
    <w:p w14:paraId="72C5BD00" w14:textId="77777777" w:rsidR="009E29AA" w:rsidRDefault="00776F09">
      <w:pPr>
        <w:pStyle w:val="23"/>
        <w:numPr>
          <w:ilvl w:val="0"/>
          <w:numId w:val="13"/>
        </w:numPr>
        <w:spacing w:line="312" w:lineRule="exact"/>
        <w:ind w:firstLineChars="0"/>
        <w:rPr>
          <w:rFonts w:ascii="宋体" w:hAnsi="宋体"/>
          <w:color w:val="000000" w:themeColor="text1"/>
        </w:rPr>
      </w:pPr>
      <w:r>
        <w:rPr>
          <w:rFonts w:ascii="宋体" w:hAnsi="宋体" w:hint="eastAsia"/>
          <w:color w:val="000000" w:themeColor="text1"/>
        </w:rPr>
        <w:t>多数据集，可以建立多种数据集，用于各种场景如培训、测试、计算等；</w:t>
      </w:r>
    </w:p>
    <w:p w14:paraId="26F09F17" w14:textId="77777777" w:rsidR="009E29AA" w:rsidRDefault="00776F09">
      <w:pPr>
        <w:pStyle w:val="23"/>
        <w:numPr>
          <w:ilvl w:val="0"/>
          <w:numId w:val="13"/>
        </w:numPr>
        <w:spacing w:line="312" w:lineRule="exact"/>
        <w:ind w:firstLineChars="0"/>
        <w:rPr>
          <w:rFonts w:ascii="宋体" w:hAnsi="宋体"/>
          <w:color w:val="000000" w:themeColor="text1"/>
        </w:rPr>
      </w:pPr>
      <w:r>
        <w:rPr>
          <w:rFonts w:ascii="宋体" w:hAnsi="宋体" w:hint="eastAsia"/>
          <w:color w:val="000000" w:themeColor="text1"/>
        </w:rPr>
        <w:t>离线文件保存，支持将在线数据库保存为离线的文件和将离线的文件转化为在线数据库的功能；</w:t>
      </w:r>
    </w:p>
    <w:p w14:paraId="7813F305" w14:textId="77777777" w:rsidR="009E29AA" w:rsidRDefault="00776F09">
      <w:pPr>
        <w:pStyle w:val="23"/>
        <w:numPr>
          <w:ilvl w:val="0"/>
          <w:numId w:val="13"/>
        </w:numPr>
        <w:spacing w:line="312" w:lineRule="exact"/>
        <w:ind w:firstLineChars="0"/>
        <w:rPr>
          <w:rFonts w:ascii="宋体" w:hAnsi="宋体"/>
          <w:color w:val="000000" w:themeColor="text1"/>
        </w:rPr>
      </w:pPr>
      <w:r>
        <w:rPr>
          <w:rFonts w:ascii="宋体" w:hAnsi="宋体" w:hint="eastAsia"/>
          <w:color w:val="000000" w:themeColor="text1"/>
        </w:rPr>
        <w:t>带时标的实时数据处理，在全系统能够统一对时及规约支持的前提下，可以利用数采装置的时标而非主站时标来标识每一个变化的遥测和遥信，更加准确地反映现场的实际变化；</w:t>
      </w:r>
    </w:p>
    <w:p w14:paraId="305EF377"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kern w:val="21"/>
        </w:rPr>
        <w:t>f</w:t>
      </w:r>
      <w:r>
        <w:rPr>
          <w:rFonts w:ascii="宋体" w:hAnsi="宋体" w:hint="eastAsia"/>
          <w:color w:val="000000" w:themeColor="text1"/>
        </w:rPr>
        <w:t>）系统应提供数据的备份和恢复机制，保证数据的完整性和可恢复性。具体要求包括但不限于：</w:t>
      </w:r>
    </w:p>
    <w:p w14:paraId="45AEDE64" w14:textId="77777777" w:rsidR="009E29AA" w:rsidRDefault="00776F09">
      <w:pPr>
        <w:pStyle w:val="23"/>
        <w:numPr>
          <w:ilvl w:val="0"/>
          <w:numId w:val="14"/>
        </w:numPr>
        <w:spacing w:line="312" w:lineRule="exact"/>
        <w:ind w:firstLineChars="0"/>
        <w:rPr>
          <w:rFonts w:ascii="宋体" w:hAnsi="宋体"/>
          <w:color w:val="000000" w:themeColor="text1"/>
        </w:rPr>
      </w:pPr>
      <w:r>
        <w:rPr>
          <w:rFonts w:ascii="宋体" w:hAnsi="宋体" w:hint="eastAsia"/>
          <w:color w:val="000000" w:themeColor="text1"/>
        </w:rPr>
        <w:t>全数据备份，能够将数据库中所有信息备份；</w:t>
      </w:r>
    </w:p>
    <w:p w14:paraId="60968B14" w14:textId="77777777" w:rsidR="009E29AA" w:rsidRDefault="00776F09">
      <w:pPr>
        <w:pStyle w:val="23"/>
        <w:numPr>
          <w:ilvl w:val="0"/>
          <w:numId w:val="14"/>
        </w:numPr>
        <w:spacing w:line="312" w:lineRule="exact"/>
        <w:ind w:firstLineChars="0"/>
        <w:rPr>
          <w:rFonts w:ascii="宋体" w:hAnsi="宋体"/>
          <w:color w:val="000000" w:themeColor="text1"/>
        </w:rPr>
      </w:pPr>
      <w:r>
        <w:rPr>
          <w:rFonts w:ascii="宋体" w:hAnsi="宋体"/>
          <w:color w:val="000000" w:themeColor="text1"/>
        </w:rPr>
        <w:t>模型数据备份，能够单独指定所需的模型数据进行备份；</w:t>
      </w:r>
    </w:p>
    <w:p w14:paraId="0A625590" w14:textId="77777777" w:rsidR="009E29AA" w:rsidRDefault="00776F09">
      <w:pPr>
        <w:pStyle w:val="23"/>
        <w:numPr>
          <w:ilvl w:val="0"/>
          <w:numId w:val="14"/>
        </w:numPr>
        <w:spacing w:line="312" w:lineRule="exact"/>
        <w:ind w:firstLineChars="0"/>
        <w:rPr>
          <w:rFonts w:ascii="宋体" w:hAnsi="宋体"/>
          <w:color w:val="000000" w:themeColor="text1"/>
        </w:rPr>
      </w:pPr>
      <w:r>
        <w:rPr>
          <w:rFonts w:ascii="宋体" w:hAnsi="宋体"/>
          <w:color w:val="000000" w:themeColor="text1"/>
        </w:rPr>
        <w:t>历史数据备份，能够指定时间段对历史采样数据进行备份；</w:t>
      </w:r>
    </w:p>
    <w:p w14:paraId="797919E0" w14:textId="77777777" w:rsidR="009E29AA" w:rsidRDefault="00776F09">
      <w:pPr>
        <w:pStyle w:val="23"/>
        <w:numPr>
          <w:ilvl w:val="0"/>
          <w:numId w:val="14"/>
        </w:numPr>
        <w:spacing w:line="312" w:lineRule="exact"/>
        <w:ind w:firstLineChars="0"/>
        <w:rPr>
          <w:rFonts w:ascii="宋体" w:hAnsi="宋体"/>
          <w:color w:val="000000" w:themeColor="text1"/>
        </w:rPr>
      </w:pPr>
      <w:r>
        <w:rPr>
          <w:rFonts w:ascii="宋体" w:hAnsi="宋体"/>
          <w:color w:val="000000" w:themeColor="text1"/>
        </w:rPr>
        <w:t>定时自动备份，能够设定自动备份周期，对数据库进行自动备份；</w:t>
      </w:r>
    </w:p>
    <w:p w14:paraId="35E298CB" w14:textId="77777777" w:rsidR="009E29AA" w:rsidRDefault="00776F09">
      <w:pPr>
        <w:pStyle w:val="23"/>
        <w:numPr>
          <w:ilvl w:val="0"/>
          <w:numId w:val="14"/>
        </w:numPr>
        <w:spacing w:line="312" w:lineRule="exact"/>
        <w:ind w:firstLineChars="0"/>
        <w:rPr>
          <w:rFonts w:ascii="宋体" w:hAnsi="宋体"/>
          <w:color w:val="000000" w:themeColor="text1"/>
        </w:rPr>
      </w:pPr>
      <w:r>
        <w:rPr>
          <w:rFonts w:ascii="宋体" w:hAnsi="宋体"/>
          <w:color w:val="000000" w:themeColor="text1"/>
        </w:rPr>
        <w:t>全库恢复，能够依据全数据库备份文件进行全库恢复；</w:t>
      </w:r>
    </w:p>
    <w:p w14:paraId="510C654F" w14:textId="77777777" w:rsidR="009E29AA" w:rsidRDefault="00776F09">
      <w:pPr>
        <w:pStyle w:val="23"/>
        <w:numPr>
          <w:ilvl w:val="0"/>
          <w:numId w:val="14"/>
        </w:numPr>
        <w:spacing w:line="312" w:lineRule="exact"/>
        <w:ind w:firstLineChars="0"/>
        <w:rPr>
          <w:rFonts w:ascii="宋体" w:hAnsi="宋体"/>
          <w:color w:val="000000" w:themeColor="text1"/>
        </w:rPr>
      </w:pPr>
      <w:r>
        <w:rPr>
          <w:rFonts w:ascii="宋体" w:hAnsi="宋体"/>
          <w:color w:val="000000" w:themeColor="text1"/>
        </w:rPr>
        <w:t>模型数据恢复，能够依据模型数据备份文件进行模型数据恢复；</w:t>
      </w:r>
    </w:p>
    <w:p w14:paraId="63975F10" w14:textId="77777777" w:rsidR="009E29AA" w:rsidRDefault="00776F09">
      <w:pPr>
        <w:pStyle w:val="23"/>
        <w:numPr>
          <w:ilvl w:val="0"/>
          <w:numId w:val="14"/>
        </w:numPr>
        <w:spacing w:line="312" w:lineRule="exact"/>
        <w:ind w:firstLineChars="0"/>
        <w:rPr>
          <w:rFonts w:ascii="宋体" w:hAnsi="宋体"/>
          <w:color w:val="000000" w:themeColor="text1"/>
        </w:rPr>
      </w:pPr>
      <w:r>
        <w:rPr>
          <w:rFonts w:ascii="宋体" w:hAnsi="宋体"/>
          <w:color w:val="000000" w:themeColor="text1"/>
        </w:rPr>
        <w:t>历史数据恢复，能够依据历史数据备份文件进行历史数据恢复；</w:t>
      </w:r>
    </w:p>
    <w:p w14:paraId="4126E113" w14:textId="77777777" w:rsidR="009E29AA" w:rsidRDefault="00776F09">
      <w:pPr>
        <w:pStyle w:val="23"/>
        <w:numPr>
          <w:ilvl w:val="0"/>
          <w:numId w:val="14"/>
        </w:numPr>
        <w:spacing w:line="312" w:lineRule="exact"/>
        <w:ind w:firstLineChars="0"/>
        <w:rPr>
          <w:rFonts w:ascii="宋体" w:hAnsi="宋体"/>
          <w:color w:val="000000" w:themeColor="text1"/>
        </w:rPr>
      </w:pPr>
      <w:r>
        <w:rPr>
          <w:rFonts w:ascii="宋体" w:hAnsi="宋体"/>
          <w:color w:val="000000" w:themeColor="text1"/>
        </w:rPr>
        <w:t>数据导出功能，为离线数据分析提供数据导出，为配电自动化应用指标评价分析提供数据导出。</w:t>
      </w:r>
    </w:p>
    <w:p w14:paraId="0B955DD6" w14:textId="77777777" w:rsidR="009E29AA" w:rsidRDefault="00776F09">
      <w:pPr>
        <w:pStyle w:val="20"/>
        <w:spacing w:beforeLines="100" w:before="312" w:afterLines="100" w:after="312" w:line="240" w:lineRule="auto"/>
        <w:ind w:left="0" w:firstLine="0"/>
        <w:rPr>
          <w:rFonts w:ascii="黑体" w:hAnsi="黑体"/>
          <w:b w:val="0"/>
          <w:sz w:val="21"/>
          <w:szCs w:val="21"/>
        </w:rPr>
      </w:pPr>
      <w:bookmarkStart w:id="136" w:name="_Toc448239949"/>
      <w:bookmarkStart w:id="137" w:name="_Toc448239509"/>
      <w:bookmarkStart w:id="138" w:name="_Toc448239508"/>
      <w:bookmarkStart w:id="139" w:name="_Toc448138526"/>
      <w:bookmarkStart w:id="140" w:name="_Toc448238684"/>
      <w:bookmarkStart w:id="141" w:name="_Toc448139429"/>
      <w:bookmarkStart w:id="142" w:name="_Toc448239092"/>
      <w:bookmarkStart w:id="143" w:name="_Toc448240835"/>
      <w:bookmarkStart w:id="144" w:name="_Toc448239086"/>
      <w:bookmarkStart w:id="145" w:name="_Toc448138046"/>
      <w:bookmarkStart w:id="146" w:name="_Toc448239947"/>
      <w:bookmarkStart w:id="147" w:name="_Toc448138527"/>
      <w:bookmarkStart w:id="148" w:name="_Toc448138047"/>
      <w:bookmarkStart w:id="149" w:name="_Toc448238686"/>
      <w:bookmarkStart w:id="150" w:name="_Toc448240832"/>
      <w:bookmarkStart w:id="151" w:name="_Toc448240392"/>
      <w:bookmarkStart w:id="152" w:name="_Toc448239089"/>
      <w:bookmarkStart w:id="153" w:name="_Toc448139430"/>
      <w:bookmarkStart w:id="154" w:name="_Toc448239952"/>
      <w:bookmarkStart w:id="155" w:name="_Toc448239951"/>
      <w:bookmarkStart w:id="156" w:name="_Toc448138530"/>
      <w:bookmarkStart w:id="157" w:name="_Toc448238689"/>
      <w:bookmarkStart w:id="158" w:name="_Toc448139433"/>
      <w:bookmarkStart w:id="159" w:name="_Toc448239512"/>
      <w:bookmarkStart w:id="160" w:name="_Toc448241276"/>
      <w:bookmarkStart w:id="161" w:name="_Toc448138050"/>
      <w:bookmarkStart w:id="162" w:name="_Toc448138045"/>
      <w:bookmarkStart w:id="163" w:name="_Toc448239087"/>
      <w:bookmarkStart w:id="164" w:name="_Toc448239507"/>
      <w:bookmarkStart w:id="165" w:name="_Toc448241277"/>
      <w:bookmarkStart w:id="166" w:name="_Toc448240834"/>
      <w:bookmarkStart w:id="167" w:name="_Toc448139428"/>
      <w:bookmarkStart w:id="168" w:name="_Toc448240387"/>
      <w:bookmarkStart w:id="169" w:name="_Toc448240393"/>
      <w:bookmarkStart w:id="170" w:name="_Toc448138525"/>
      <w:bookmarkStart w:id="171" w:name="_Toc448241271"/>
      <w:bookmarkStart w:id="172" w:name="_Toc448139431"/>
      <w:bookmarkStart w:id="173" w:name="_Toc448240391"/>
      <w:bookmarkStart w:id="174" w:name="_Toc448239511"/>
      <w:bookmarkStart w:id="175" w:name="_Toc448240831"/>
      <w:bookmarkStart w:id="176" w:name="_Toc448240829"/>
      <w:bookmarkStart w:id="177" w:name="_Toc448138528"/>
      <w:bookmarkStart w:id="178" w:name="_Toc448241274"/>
      <w:bookmarkStart w:id="179" w:name="_Toc448239506"/>
      <w:bookmarkStart w:id="180" w:name="_Toc448138048"/>
      <w:bookmarkStart w:id="181" w:name="_Toc448238683"/>
      <w:bookmarkStart w:id="182" w:name="_Toc448239950"/>
      <w:bookmarkStart w:id="183" w:name="_Toc448239088"/>
      <w:bookmarkStart w:id="184" w:name="_Toc448240389"/>
      <w:bookmarkStart w:id="185" w:name="_Toc448240830"/>
      <w:bookmarkStart w:id="186" w:name="_Toc448239091"/>
      <w:bookmarkStart w:id="187" w:name="_Toc448238687"/>
      <w:bookmarkStart w:id="188" w:name="_Toc448238688"/>
      <w:bookmarkStart w:id="189" w:name="_Toc448241272"/>
      <w:bookmarkStart w:id="190" w:name="_Toc448240833"/>
      <w:bookmarkStart w:id="191" w:name="_Toc448239946"/>
      <w:bookmarkStart w:id="192" w:name="_Toc448138529"/>
      <w:bookmarkStart w:id="193" w:name="_Toc448139432"/>
      <w:bookmarkStart w:id="194" w:name="_Toc448238685"/>
      <w:bookmarkStart w:id="195" w:name="_Toc448240388"/>
      <w:bookmarkStart w:id="196" w:name="_Toc448241275"/>
      <w:bookmarkStart w:id="197" w:name="_Toc448239948"/>
      <w:bookmarkStart w:id="198" w:name="_Toc448239090"/>
      <w:bookmarkStart w:id="199" w:name="_Toc448138049"/>
      <w:bookmarkStart w:id="200" w:name="_Toc448241273"/>
      <w:bookmarkStart w:id="201" w:name="_Toc448240390"/>
      <w:bookmarkStart w:id="202" w:name="_Toc448239510"/>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commentRangeStart w:id="203"/>
      <w:r>
        <w:rPr>
          <w:rFonts w:ascii="黑体" w:hAnsi="黑体" w:hint="eastAsia"/>
          <w:b w:val="0"/>
          <w:sz w:val="21"/>
          <w:szCs w:val="21"/>
        </w:rPr>
        <w:t>信息交换总线</w:t>
      </w:r>
      <w:commentRangeEnd w:id="203"/>
      <w:r w:rsidR="003665BB">
        <w:rPr>
          <w:rStyle w:val="af9"/>
          <w:rFonts w:ascii="Times New Roman" w:eastAsia="宋体" w:hAnsi="Times New Roman"/>
          <w:b w:val="0"/>
          <w:lang w:val="zh-CN"/>
        </w:rPr>
        <w:commentReference w:id="203"/>
      </w:r>
    </w:p>
    <w:p w14:paraId="24B26D4D" w14:textId="77777777" w:rsidR="00481CAB" w:rsidRDefault="00776F09" w:rsidP="00481CAB">
      <w:pPr>
        <w:ind w:firstLine="420"/>
        <w:rPr>
          <w:rFonts w:ascii="宋体" w:hAnsi="宋体"/>
        </w:rPr>
      </w:pPr>
      <w:r>
        <w:rPr>
          <w:rFonts w:ascii="宋体" w:hAnsi="宋体" w:hint="eastAsia"/>
        </w:rPr>
        <w:t>信息交换总线遵循</w:t>
      </w:r>
      <w:r>
        <w:rPr>
          <w:rFonts w:ascii="宋体" w:hAnsi="宋体"/>
        </w:rPr>
        <w:t>IEC61968标准，通过服务封装，</w:t>
      </w:r>
      <w:r>
        <w:rPr>
          <w:rFonts w:ascii="宋体" w:hAnsi="宋体" w:hint="eastAsia"/>
        </w:rPr>
        <w:t>实现配电主站与各</w:t>
      </w:r>
      <w:r>
        <w:rPr>
          <w:rFonts w:ascii="宋体" w:hAnsi="宋体"/>
        </w:rPr>
        <w:t>业务应用系统间的信息</w:t>
      </w:r>
      <w:r>
        <w:rPr>
          <w:rFonts w:ascii="宋体" w:hAnsi="宋体" w:hint="eastAsia"/>
        </w:rPr>
        <w:t>交互。</w:t>
      </w:r>
      <w:r>
        <w:rPr>
          <w:rFonts w:ascii="宋体" w:hAnsi="宋体" w:hint="eastAsia"/>
          <w:color w:val="000000" w:themeColor="text1"/>
        </w:rPr>
        <w:t>具体要求包括但不限于</w:t>
      </w:r>
      <w:r>
        <w:rPr>
          <w:rFonts w:ascii="宋体" w:hAnsi="宋体" w:hint="eastAsia"/>
        </w:rPr>
        <w:t>：</w:t>
      </w:r>
    </w:p>
    <w:p w14:paraId="62ADB32F" w14:textId="6C17D8B2" w:rsidR="009E29AA" w:rsidRPr="00481CAB" w:rsidRDefault="00776F09" w:rsidP="00481CAB">
      <w:pPr>
        <w:pStyle w:val="23"/>
        <w:numPr>
          <w:ilvl w:val="0"/>
          <w:numId w:val="15"/>
        </w:numPr>
        <w:ind w:firstLineChars="0"/>
        <w:rPr>
          <w:rFonts w:ascii="宋体" w:hAnsi="宋体"/>
          <w:color w:val="000000" w:themeColor="text1"/>
        </w:rPr>
      </w:pPr>
      <w:r>
        <w:rPr>
          <w:rFonts w:ascii="宋体" w:hAnsi="宋体" w:hint="eastAsia"/>
          <w:color w:val="000000" w:themeColor="text1"/>
        </w:rPr>
        <w:t>基本交换功能</w:t>
      </w:r>
    </w:p>
    <w:p w14:paraId="3CBFFA00" w14:textId="77777777" w:rsidR="009E29AA" w:rsidRDefault="00776F09">
      <w:pPr>
        <w:pStyle w:val="23"/>
        <w:numPr>
          <w:ilvl w:val="0"/>
          <w:numId w:val="16"/>
        </w:numPr>
        <w:ind w:firstLineChars="0"/>
        <w:rPr>
          <w:rFonts w:ascii="宋体" w:hAnsi="宋体"/>
        </w:rPr>
      </w:pPr>
      <w:r>
        <w:rPr>
          <w:rFonts w:ascii="宋体" w:hAnsi="宋体" w:hint="eastAsia"/>
        </w:rPr>
        <w:t>应支持基于主题的消息传输功能，包括请求</w:t>
      </w:r>
      <w:r>
        <w:rPr>
          <w:rFonts w:ascii="宋体" w:hAnsi="宋体"/>
        </w:rPr>
        <w:t>/应答和发布/订阅两类信息交换模式，各应用系统通过中间件实现位置透明的松耦合消息交换；</w:t>
      </w:r>
    </w:p>
    <w:p w14:paraId="2BE6A95E" w14:textId="4FB32B0F" w:rsidR="009E29AA" w:rsidRDefault="00776F09">
      <w:pPr>
        <w:pStyle w:val="23"/>
        <w:numPr>
          <w:ilvl w:val="0"/>
          <w:numId w:val="16"/>
        </w:numPr>
        <w:ind w:firstLineChars="0"/>
        <w:rPr>
          <w:rFonts w:ascii="宋体" w:hAnsi="宋体"/>
        </w:rPr>
      </w:pPr>
      <w:r>
        <w:rPr>
          <w:rFonts w:ascii="宋体" w:hAnsi="宋体" w:hint="eastAsia"/>
        </w:rPr>
        <w:t>应具备</w:t>
      </w:r>
      <w:r>
        <w:rPr>
          <w:rFonts w:ascii="宋体" w:hAnsi="宋体"/>
        </w:rPr>
        <w:t>通过正/反向物理隔离装置实现跨安全区的信息交互；</w:t>
      </w:r>
    </w:p>
    <w:p w14:paraId="4AFC4D0B" w14:textId="77777777" w:rsidR="009E29AA" w:rsidRDefault="00776F09">
      <w:pPr>
        <w:pStyle w:val="23"/>
        <w:numPr>
          <w:ilvl w:val="0"/>
          <w:numId w:val="16"/>
        </w:numPr>
        <w:ind w:firstLineChars="0"/>
        <w:rPr>
          <w:rFonts w:ascii="宋体" w:hAnsi="宋体"/>
        </w:rPr>
      </w:pPr>
      <w:r>
        <w:rPr>
          <w:rFonts w:ascii="宋体" w:hAnsi="宋体"/>
        </w:rPr>
        <w:t>跨区传输功能及服务接口应对系统或适配器完全透明；</w:t>
      </w:r>
    </w:p>
    <w:p w14:paraId="4C248D4A" w14:textId="77777777" w:rsidR="009E29AA" w:rsidRDefault="00776F09">
      <w:pPr>
        <w:pStyle w:val="23"/>
        <w:numPr>
          <w:ilvl w:val="0"/>
          <w:numId w:val="16"/>
        </w:numPr>
        <w:ind w:firstLineChars="0"/>
        <w:rPr>
          <w:rFonts w:ascii="宋体" w:hAnsi="宋体"/>
        </w:rPr>
      </w:pPr>
      <w:r>
        <w:rPr>
          <w:rFonts w:ascii="宋体" w:hAnsi="宋体"/>
        </w:rPr>
        <w:t>应具备图形化的流程编排，具备对已有的业务流程进行异常分析和告警功能。</w:t>
      </w:r>
    </w:p>
    <w:p w14:paraId="314D381C" w14:textId="77777777" w:rsidR="009E29AA" w:rsidRDefault="00776F09">
      <w:pPr>
        <w:pStyle w:val="23"/>
        <w:numPr>
          <w:ilvl w:val="0"/>
          <w:numId w:val="15"/>
        </w:numPr>
        <w:ind w:firstLineChars="0"/>
        <w:rPr>
          <w:rFonts w:ascii="宋体" w:hAnsi="宋体"/>
          <w:color w:val="000000" w:themeColor="text1"/>
        </w:rPr>
      </w:pPr>
      <w:r>
        <w:rPr>
          <w:rFonts w:ascii="宋体" w:hAnsi="宋体" w:hint="eastAsia"/>
          <w:color w:val="000000" w:themeColor="text1"/>
        </w:rPr>
        <w:t>跨区传输功能</w:t>
      </w:r>
    </w:p>
    <w:p w14:paraId="7A6E570C" w14:textId="77777777" w:rsidR="009E29AA" w:rsidRDefault="00776F09">
      <w:pPr>
        <w:pStyle w:val="23"/>
        <w:numPr>
          <w:ilvl w:val="0"/>
          <w:numId w:val="17"/>
        </w:numPr>
        <w:ind w:firstLineChars="0"/>
        <w:rPr>
          <w:rFonts w:ascii="宋体" w:hAnsi="宋体"/>
        </w:rPr>
      </w:pPr>
      <w:r>
        <w:rPr>
          <w:rFonts w:hint="eastAsia"/>
        </w:rPr>
        <w:t>应支持多套正反向隔离设备，具备多通道跨区传输及负载均衡功能</w:t>
      </w:r>
      <w:r>
        <w:rPr>
          <w:rFonts w:ascii="宋体" w:hAnsi="宋体" w:hint="eastAsia"/>
        </w:rPr>
        <w:t>；</w:t>
      </w:r>
    </w:p>
    <w:p w14:paraId="760E4F22" w14:textId="77777777" w:rsidR="009E29AA" w:rsidRDefault="00776F09">
      <w:pPr>
        <w:pStyle w:val="23"/>
        <w:numPr>
          <w:ilvl w:val="0"/>
          <w:numId w:val="17"/>
        </w:numPr>
        <w:ind w:firstLineChars="0"/>
        <w:rPr>
          <w:rFonts w:ascii="宋体" w:hAnsi="宋体"/>
        </w:rPr>
      </w:pPr>
      <w:r>
        <w:rPr>
          <w:rFonts w:hint="eastAsia"/>
        </w:rPr>
        <w:t>应具备正反向隔离设备热拔插功能，实现正反向隔离设备的在线扩展与维护</w:t>
      </w:r>
    </w:p>
    <w:p w14:paraId="1DFEBB39" w14:textId="77777777" w:rsidR="009E29AA" w:rsidRDefault="00776F09">
      <w:pPr>
        <w:pStyle w:val="23"/>
        <w:numPr>
          <w:ilvl w:val="0"/>
          <w:numId w:val="17"/>
        </w:numPr>
        <w:ind w:firstLineChars="0"/>
      </w:pPr>
      <w:r>
        <w:rPr>
          <w:rFonts w:hint="eastAsia"/>
        </w:rPr>
        <w:t>应具备所有正反向隔离设备状态监测，异常设备进行预警并处理功能；</w:t>
      </w:r>
    </w:p>
    <w:p w14:paraId="50613486" w14:textId="77777777" w:rsidR="009E29AA" w:rsidRDefault="00776F09">
      <w:pPr>
        <w:pStyle w:val="23"/>
        <w:numPr>
          <w:ilvl w:val="0"/>
          <w:numId w:val="17"/>
        </w:numPr>
        <w:ind w:firstLineChars="0"/>
        <w:rPr>
          <w:rFonts w:ascii="宋体" w:hAnsi="宋体"/>
        </w:rPr>
      </w:pPr>
      <w:r>
        <w:rPr>
          <w:rFonts w:ascii="宋体" w:hAnsi="宋体"/>
        </w:rPr>
        <w:t>应提供基于消息类型的优先级配置及传输功能，具备面向跨区的优先级传输功能；</w:t>
      </w:r>
    </w:p>
    <w:p w14:paraId="3C28E913" w14:textId="77777777" w:rsidR="009E29AA" w:rsidRDefault="00776F09">
      <w:pPr>
        <w:pStyle w:val="23"/>
        <w:numPr>
          <w:ilvl w:val="0"/>
          <w:numId w:val="17"/>
        </w:numPr>
        <w:ind w:firstLineChars="0"/>
        <w:rPr>
          <w:rFonts w:ascii="宋体" w:hAnsi="宋体"/>
        </w:rPr>
      </w:pPr>
      <w:r>
        <w:rPr>
          <w:rFonts w:ascii="宋体" w:hAnsi="宋体" w:hint="eastAsia"/>
        </w:rPr>
        <w:t>应具备可靠传输功能，具备面向跨区的可靠传输功能；</w:t>
      </w:r>
    </w:p>
    <w:p w14:paraId="08824311" w14:textId="77777777" w:rsidR="009E29AA" w:rsidRDefault="00776F09">
      <w:pPr>
        <w:pStyle w:val="23"/>
        <w:numPr>
          <w:ilvl w:val="0"/>
          <w:numId w:val="17"/>
        </w:numPr>
        <w:ind w:firstLineChars="0"/>
        <w:rPr>
          <w:rFonts w:ascii="宋体" w:hAnsi="宋体"/>
        </w:rPr>
      </w:pPr>
      <w:r>
        <w:rPr>
          <w:rFonts w:ascii="宋体" w:hAnsi="宋体" w:hint="eastAsia"/>
        </w:rPr>
        <w:t>应具备反向跨区传输小体积并发数据、大体积数据的优化传输功能，支持反向跨区传输的高效率；</w:t>
      </w:r>
    </w:p>
    <w:p w14:paraId="08538965" w14:textId="77777777" w:rsidR="009E29AA" w:rsidRDefault="00776F09">
      <w:pPr>
        <w:pStyle w:val="23"/>
        <w:numPr>
          <w:ilvl w:val="0"/>
          <w:numId w:val="15"/>
        </w:numPr>
        <w:ind w:firstLineChars="0"/>
        <w:rPr>
          <w:rFonts w:ascii="宋体" w:hAnsi="宋体"/>
          <w:color w:val="000000" w:themeColor="text1"/>
        </w:rPr>
      </w:pPr>
      <w:r>
        <w:rPr>
          <w:rFonts w:ascii="宋体" w:hAnsi="宋体" w:hint="eastAsia"/>
          <w:color w:val="000000" w:themeColor="text1"/>
        </w:rPr>
        <w:t>管理与控制功能</w:t>
      </w:r>
    </w:p>
    <w:p w14:paraId="07CA8D3C" w14:textId="77777777" w:rsidR="009E29AA" w:rsidRDefault="00776F09">
      <w:pPr>
        <w:pStyle w:val="23"/>
        <w:numPr>
          <w:ilvl w:val="0"/>
          <w:numId w:val="18"/>
        </w:numPr>
        <w:ind w:firstLineChars="0"/>
        <w:rPr>
          <w:rFonts w:ascii="宋体" w:hAnsi="宋体"/>
        </w:rPr>
      </w:pPr>
      <w:r>
        <w:rPr>
          <w:rFonts w:ascii="宋体" w:hAnsi="宋体"/>
        </w:rPr>
        <w:lastRenderedPageBreak/>
        <w:t>应提供应用系统或适配器注册功能；</w:t>
      </w:r>
    </w:p>
    <w:p w14:paraId="0098EA5A" w14:textId="77777777" w:rsidR="009E29AA" w:rsidRDefault="00776F09">
      <w:pPr>
        <w:pStyle w:val="23"/>
        <w:numPr>
          <w:ilvl w:val="0"/>
          <w:numId w:val="18"/>
        </w:numPr>
        <w:ind w:firstLineChars="0"/>
        <w:rPr>
          <w:rFonts w:ascii="宋体" w:hAnsi="宋体"/>
        </w:rPr>
      </w:pPr>
      <w:r>
        <w:rPr>
          <w:rFonts w:ascii="宋体" w:hAnsi="宋体"/>
        </w:rPr>
        <w:t>应提供用户管理功能，支持分类维护与系统安全管理；</w:t>
      </w:r>
    </w:p>
    <w:p w14:paraId="056330FA" w14:textId="77777777" w:rsidR="009E29AA" w:rsidRDefault="00776F09">
      <w:pPr>
        <w:pStyle w:val="23"/>
        <w:numPr>
          <w:ilvl w:val="0"/>
          <w:numId w:val="18"/>
        </w:numPr>
        <w:ind w:firstLineChars="0"/>
        <w:rPr>
          <w:rFonts w:ascii="宋体" w:hAnsi="宋体"/>
        </w:rPr>
      </w:pPr>
      <w:r>
        <w:rPr>
          <w:rFonts w:ascii="宋体" w:hAnsi="宋体" w:hint="eastAsia"/>
        </w:rPr>
        <w:t>应提供应用系统服务的注册、状态查询与维护，支持对分散在不同安全区域、异构系统中服务资源的管理功能；</w:t>
      </w:r>
    </w:p>
    <w:p w14:paraId="495A95BA" w14:textId="77777777" w:rsidR="009E29AA" w:rsidRDefault="00776F09">
      <w:pPr>
        <w:pStyle w:val="23"/>
        <w:numPr>
          <w:ilvl w:val="0"/>
          <w:numId w:val="18"/>
        </w:numPr>
        <w:ind w:firstLineChars="0"/>
        <w:rPr>
          <w:rFonts w:ascii="宋体" w:hAnsi="宋体"/>
        </w:rPr>
      </w:pPr>
      <w:r>
        <w:rPr>
          <w:rFonts w:ascii="宋体" w:hAnsi="宋体" w:hint="eastAsia"/>
        </w:rPr>
        <w:t>应提供用户登录、操作日志、系统接入、运行异常与告警等日志功能；</w:t>
      </w:r>
    </w:p>
    <w:p w14:paraId="332EDAAB" w14:textId="77777777" w:rsidR="009E29AA" w:rsidRDefault="00776F09">
      <w:pPr>
        <w:pStyle w:val="23"/>
        <w:numPr>
          <w:ilvl w:val="0"/>
          <w:numId w:val="18"/>
        </w:numPr>
        <w:ind w:firstLineChars="0"/>
        <w:rPr>
          <w:rFonts w:ascii="宋体" w:hAnsi="宋体"/>
        </w:rPr>
      </w:pPr>
      <w:r>
        <w:rPr>
          <w:rFonts w:ascii="宋体" w:hAnsi="宋体" w:hint="eastAsia"/>
        </w:rPr>
        <w:t>支持多种方式的消息交换统计，包括消息交换数量和体积，总线、应用系统或适配器的最大吞吐效率、最大并发数量，跨区传输效率及消息数量等；</w:t>
      </w:r>
    </w:p>
    <w:p w14:paraId="2787A166" w14:textId="77777777" w:rsidR="009E29AA" w:rsidRDefault="00776F09">
      <w:pPr>
        <w:pStyle w:val="23"/>
        <w:numPr>
          <w:ilvl w:val="0"/>
          <w:numId w:val="18"/>
        </w:numPr>
        <w:ind w:firstLineChars="0"/>
        <w:rPr>
          <w:rFonts w:ascii="宋体" w:hAnsi="宋体"/>
        </w:rPr>
      </w:pPr>
      <w:r>
        <w:rPr>
          <w:rFonts w:ascii="宋体" w:hAnsi="宋体" w:hint="eastAsia"/>
        </w:rPr>
        <w:t>应提供日志记录和统计数据的报表输出功能；</w:t>
      </w:r>
    </w:p>
    <w:p w14:paraId="19478047" w14:textId="77777777" w:rsidR="009E29AA" w:rsidRDefault="00776F09">
      <w:pPr>
        <w:pStyle w:val="23"/>
        <w:numPr>
          <w:ilvl w:val="0"/>
          <w:numId w:val="18"/>
        </w:numPr>
        <w:ind w:firstLineChars="0"/>
        <w:rPr>
          <w:rFonts w:ascii="宋体" w:hAnsi="宋体"/>
        </w:rPr>
      </w:pPr>
      <w:r>
        <w:rPr>
          <w:rFonts w:ascii="宋体" w:hAnsi="宋体" w:hint="eastAsia"/>
        </w:rPr>
        <w:t>应具备基于邮件、外部系统的异常告警信息推送功能，包括正反向隔离设备异常、传输失败异常、</w:t>
      </w:r>
      <w:r>
        <w:rPr>
          <w:rFonts w:ascii="宋体" w:hAnsi="宋体"/>
        </w:rPr>
        <w:t>CPU/网络/内存等硬件资源过载等。</w:t>
      </w:r>
    </w:p>
    <w:p w14:paraId="6710DC70" w14:textId="77777777" w:rsidR="009E29AA" w:rsidRDefault="00776F09">
      <w:pPr>
        <w:pStyle w:val="23"/>
        <w:numPr>
          <w:ilvl w:val="0"/>
          <w:numId w:val="15"/>
        </w:numPr>
        <w:ind w:firstLineChars="0"/>
        <w:rPr>
          <w:rFonts w:ascii="宋体" w:hAnsi="宋体"/>
          <w:color w:val="000000" w:themeColor="text1"/>
        </w:rPr>
      </w:pPr>
      <w:r>
        <w:rPr>
          <w:rFonts w:ascii="宋体" w:hAnsi="宋体"/>
          <w:color w:val="000000" w:themeColor="text1"/>
        </w:rPr>
        <w:t>信息安全</w:t>
      </w:r>
    </w:p>
    <w:p w14:paraId="0CE59AD1" w14:textId="77777777" w:rsidR="009E29AA" w:rsidRDefault="00776F09">
      <w:pPr>
        <w:pStyle w:val="23"/>
        <w:numPr>
          <w:ilvl w:val="0"/>
          <w:numId w:val="19"/>
        </w:numPr>
        <w:ind w:firstLineChars="0"/>
        <w:rPr>
          <w:rFonts w:ascii="宋体" w:hAnsi="宋体"/>
        </w:rPr>
      </w:pPr>
      <w:r>
        <w:rPr>
          <w:rFonts w:ascii="宋体" w:hAnsi="宋体" w:hint="eastAsia"/>
        </w:rPr>
        <w:t>信息交换总线建设与部署应满足国家关于信息安全防护的有关规定，并遵循电力行业关于信息安全的其他有关标准，提供合法性、信息完整性、机密性和不可抵赖性功能。</w:t>
      </w:r>
    </w:p>
    <w:p w14:paraId="5F710D81" w14:textId="77777777" w:rsidR="009E29AA" w:rsidRDefault="00776F09">
      <w:pPr>
        <w:pStyle w:val="23"/>
        <w:numPr>
          <w:ilvl w:val="0"/>
          <w:numId w:val="19"/>
        </w:numPr>
        <w:ind w:firstLineChars="0"/>
        <w:rPr>
          <w:rFonts w:ascii="宋体" w:hAnsi="宋体"/>
        </w:rPr>
      </w:pPr>
      <w:r>
        <w:rPr>
          <w:rFonts w:ascii="宋体" w:hAnsi="宋体" w:hint="eastAsia"/>
        </w:rPr>
        <w:t>应提供面向应用系统或适配器的身份认证功能；</w:t>
      </w:r>
    </w:p>
    <w:p w14:paraId="0F1FF5F1" w14:textId="77777777" w:rsidR="009E29AA" w:rsidRDefault="00776F09">
      <w:pPr>
        <w:pStyle w:val="23"/>
        <w:numPr>
          <w:ilvl w:val="0"/>
          <w:numId w:val="19"/>
        </w:numPr>
        <w:ind w:firstLineChars="0"/>
        <w:rPr>
          <w:rFonts w:ascii="宋体" w:hAnsi="宋体"/>
        </w:rPr>
      </w:pPr>
      <w:r>
        <w:rPr>
          <w:rFonts w:ascii="宋体" w:hAnsi="宋体" w:hint="eastAsia"/>
        </w:rPr>
        <w:t>应提供面向应用系统或适配器的令牌功能，在通过身份认证后，为每个应用系统或适配器发放令牌，超过令牌生命周期，令牌自动失效；</w:t>
      </w:r>
    </w:p>
    <w:p w14:paraId="582ADD7D" w14:textId="77777777" w:rsidR="009E29AA" w:rsidRDefault="00776F09">
      <w:pPr>
        <w:pStyle w:val="23"/>
        <w:numPr>
          <w:ilvl w:val="0"/>
          <w:numId w:val="19"/>
        </w:numPr>
        <w:ind w:firstLineChars="0"/>
        <w:rPr>
          <w:rFonts w:ascii="宋体" w:hAnsi="宋体"/>
        </w:rPr>
      </w:pPr>
      <w:r>
        <w:rPr>
          <w:rFonts w:ascii="宋体" w:hAnsi="宋体" w:hint="eastAsia"/>
        </w:rPr>
        <w:t>支持加密与签名功能，支持对</w:t>
      </w:r>
      <w:r>
        <w:rPr>
          <w:rFonts w:ascii="宋体" w:hAnsi="宋体"/>
        </w:rPr>
        <w:t>IEC 61968消息信封的加密与签名</w:t>
      </w:r>
      <w:r>
        <w:rPr>
          <w:rFonts w:ascii="宋体" w:hAnsi="宋体" w:hint="eastAsia"/>
        </w:rPr>
        <w:t>。</w:t>
      </w:r>
    </w:p>
    <w:p w14:paraId="7F7FF46D" w14:textId="77777777" w:rsidR="009E29AA" w:rsidRDefault="00776F09">
      <w:pPr>
        <w:pStyle w:val="20"/>
        <w:spacing w:beforeLines="100" w:before="312" w:afterLines="100" w:after="312" w:line="240" w:lineRule="auto"/>
        <w:ind w:left="0" w:firstLine="0"/>
        <w:rPr>
          <w:rFonts w:ascii="黑体" w:hAnsi="黑体"/>
          <w:b w:val="0"/>
          <w:sz w:val="21"/>
          <w:szCs w:val="21"/>
        </w:rPr>
      </w:pPr>
      <w:r>
        <w:rPr>
          <w:rFonts w:ascii="黑体" w:hAnsi="黑体" w:hint="eastAsia"/>
          <w:b w:val="0"/>
          <w:sz w:val="21"/>
          <w:szCs w:val="21"/>
        </w:rPr>
        <w:t>协同管控</w:t>
      </w:r>
    </w:p>
    <w:p w14:paraId="6AD0E8A4" w14:textId="77777777" w:rsidR="009E29AA" w:rsidRDefault="00776F09">
      <w:pPr>
        <w:pStyle w:val="3"/>
        <w:spacing w:beforeLines="100" w:before="312" w:afterLines="100" w:after="312" w:line="240" w:lineRule="auto"/>
        <w:ind w:left="0" w:firstLine="0"/>
        <w:rPr>
          <w:rFonts w:ascii="黑体" w:eastAsia="黑体" w:hAnsi="黑体"/>
          <w:b w:val="0"/>
          <w:sz w:val="21"/>
          <w:szCs w:val="21"/>
        </w:rPr>
      </w:pPr>
      <w:r>
        <w:rPr>
          <w:rFonts w:ascii="黑体" w:eastAsia="黑体" w:hAnsi="黑体" w:hint="eastAsia"/>
          <w:b w:val="0"/>
          <w:sz w:val="21"/>
          <w:szCs w:val="21"/>
        </w:rPr>
        <w:t>支撑平台协同管控</w:t>
      </w:r>
    </w:p>
    <w:p w14:paraId="6B79BCE8"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支撑平台协同管控具体要求包括但不限于：</w:t>
      </w:r>
    </w:p>
    <w:p w14:paraId="38510EB0" w14:textId="77777777" w:rsidR="009E29AA" w:rsidRDefault="00776F09">
      <w:pPr>
        <w:pStyle w:val="23"/>
        <w:numPr>
          <w:ilvl w:val="0"/>
          <w:numId w:val="20"/>
        </w:numPr>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在生产控制大区统一管控下，实现分区权限管理、数据管理、告警定义、系统运行管理等；</w:t>
      </w:r>
    </w:p>
    <w:p w14:paraId="18AD39E6" w14:textId="77777777" w:rsidR="009E29AA" w:rsidRDefault="00776F09">
      <w:pPr>
        <w:pStyle w:val="23"/>
        <w:numPr>
          <w:ilvl w:val="0"/>
          <w:numId w:val="20"/>
        </w:numPr>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应支持配电主站支撑平台跨区业务流程统一管理；</w:t>
      </w:r>
    </w:p>
    <w:p w14:paraId="4892FCBA" w14:textId="77777777" w:rsidR="009E29AA" w:rsidRDefault="00776F09">
      <w:pPr>
        <w:pStyle w:val="23"/>
        <w:numPr>
          <w:ilvl w:val="0"/>
          <w:numId w:val="20"/>
        </w:numPr>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应支持配电主站支撑平台跨区数据同步。</w:t>
      </w:r>
    </w:p>
    <w:p w14:paraId="49F6530C" w14:textId="77777777" w:rsidR="009E29AA" w:rsidRDefault="00776F09">
      <w:pPr>
        <w:pStyle w:val="3"/>
        <w:spacing w:beforeLines="100" w:before="312" w:afterLines="100" w:after="312" w:line="240" w:lineRule="auto"/>
        <w:ind w:left="0" w:firstLine="0"/>
        <w:rPr>
          <w:rFonts w:ascii="黑体" w:eastAsia="黑体" w:hAnsi="黑体"/>
          <w:b w:val="0"/>
          <w:sz w:val="21"/>
          <w:szCs w:val="21"/>
        </w:rPr>
      </w:pPr>
      <w:r>
        <w:rPr>
          <w:rFonts w:ascii="黑体" w:eastAsia="黑体" w:hAnsi="黑体" w:hint="eastAsia"/>
          <w:b w:val="0"/>
          <w:sz w:val="21"/>
          <w:szCs w:val="21"/>
        </w:rPr>
        <w:t>应用协同管控</w:t>
      </w:r>
    </w:p>
    <w:p w14:paraId="09DCC748" w14:textId="77777777" w:rsidR="009E29AA" w:rsidRDefault="00776F09">
      <w:pPr>
        <w:pStyle w:val="23"/>
        <w:numPr>
          <w:ilvl w:val="0"/>
          <w:numId w:val="21"/>
        </w:numPr>
        <w:ind w:firstLineChars="0"/>
        <w:rPr>
          <w:rFonts w:ascii="宋体" w:hAnsi="宋体"/>
          <w:color w:val="000000" w:themeColor="text1"/>
        </w:rPr>
      </w:pPr>
      <w:commentRangeStart w:id="204"/>
      <w:r>
        <w:rPr>
          <w:rFonts w:ascii="宋体" w:hAnsi="宋体" w:hint="eastAsia"/>
          <w:color w:val="000000" w:themeColor="text1"/>
        </w:rPr>
        <w:t>应支持终端分区接入、维护，共享终端运行工况、配置参数、维护记录等信息；</w:t>
      </w:r>
      <w:commentRangeEnd w:id="204"/>
      <w:r w:rsidR="003665BB">
        <w:rPr>
          <w:rStyle w:val="af9"/>
          <w:szCs w:val="20"/>
          <w:lang w:val="zh-CN"/>
        </w:rPr>
        <w:commentReference w:id="204"/>
      </w:r>
    </w:p>
    <w:p w14:paraId="75D5D96A" w14:textId="77777777" w:rsidR="009E29AA" w:rsidRDefault="00776F09">
      <w:pPr>
        <w:pStyle w:val="23"/>
        <w:numPr>
          <w:ilvl w:val="0"/>
          <w:numId w:val="21"/>
        </w:numPr>
        <w:ind w:firstLineChars="0"/>
        <w:rPr>
          <w:rFonts w:ascii="宋体" w:hAnsi="宋体"/>
          <w:color w:val="000000" w:themeColor="text1"/>
        </w:rPr>
      </w:pPr>
      <w:r>
        <w:rPr>
          <w:rFonts w:ascii="宋体" w:hAnsi="宋体" w:hint="eastAsia"/>
          <w:color w:val="000000" w:themeColor="text1"/>
        </w:rPr>
        <w:t>应支持馈线自动化在生产控制大区的应用，支持基于录波的接地故障定位在管理信息大区的应用，以及</w:t>
      </w:r>
      <w:commentRangeStart w:id="205"/>
      <w:r>
        <w:rPr>
          <w:rFonts w:ascii="宋体" w:hAnsi="宋体" w:hint="eastAsia"/>
          <w:color w:val="000000" w:themeColor="text1"/>
        </w:rPr>
        <w:t>多重故障跨区协同处理和展示</w:t>
      </w:r>
      <w:commentRangeEnd w:id="205"/>
      <w:r w:rsidR="003665BB">
        <w:rPr>
          <w:rStyle w:val="af9"/>
          <w:szCs w:val="20"/>
          <w:lang w:val="zh-CN"/>
        </w:rPr>
        <w:commentReference w:id="205"/>
      </w:r>
      <w:r>
        <w:rPr>
          <w:rFonts w:ascii="宋体" w:hAnsi="宋体" w:hint="eastAsia"/>
          <w:color w:val="000000" w:themeColor="text1"/>
        </w:rPr>
        <w:t>；</w:t>
      </w:r>
    </w:p>
    <w:p w14:paraId="2802A38E" w14:textId="77777777" w:rsidR="009E29AA" w:rsidRDefault="00776F09">
      <w:pPr>
        <w:pStyle w:val="23"/>
        <w:numPr>
          <w:ilvl w:val="0"/>
          <w:numId w:val="21"/>
        </w:numPr>
        <w:ind w:firstLineChars="0"/>
        <w:rPr>
          <w:rFonts w:ascii="宋体" w:hAnsi="宋体"/>
          <w:color w:val="000000" w:themeColor="text1"/>
        </w:rPr>
      </w:pPr>
      <w:r>
        <w:rPr>
          <w:rFonts w:ascii="宋体" w:hAnsi="宋体" w:hint="eastAsia"/>
          <w:color w:val="000000" w:themeColor="text1"/>
        </w:rPr>
        <w:t>应支持管理信息大区分析应用在生产控制大区调用和结果展示。</w:t>
      </w:r>
    </w:p>
    <w:p w14:paraId="084955BB" w14:textId="77777777" w:rsidR="009E29AA" w:rsidRDefault="00776F09">
      <w:pPr>
        <w:pStyle w:val="20"/>
        <w:spacing w:beforeLines="100" w:before="312" w:afterLines="100" w:after="312" w:line="240" w:lineRule="auto"/>
        <w:ind w:left="0" w:firstLine="0"/>
        <w:rPr>
          <w:rFonts w:ascii="黑体" w:hAnsi="黑体"/>
          <w:b w:val="0"/>
          <w:sz w:val="21"/>
          <w:szCs w:val="21"/>
        </w:rPr>
      </w:pPr>
      <w:bookmarkStart w:id="206" w:name="_Toc448241283"/>
      <w:bookmarkStart w:id="207" w:name="_Toc448239959"/>
      <w:bookmarkStart w:id="208" w:name="_Toc448240840"/>
      <w:bookmarkStart w:id="209" w:name="_Toc448239517"/>
      <w:bookmarkStart w:id="210" w:name="_Toc448239097"/>
      <w:bookmarkStart w:id="211" w:name="_Toc448240399"/>
      <w:bookmarkStart w:id="212" w:name="_Toc448239958"/>
      <w:bookmarkStart w:id="213" w:name="_Toc448239519"/>
      <w:bookmarkStart w:id="214" w:name="_Toc448241282"/>
      <w:bookmarkStart w:id="215" w:name="_Toc448239957"/>
      <w:bookmarkStart w:id="216" w:name="_Toc448238695"/>
      <w:bookmarkStart w:id="217" w:name="_Toc448240398"/>
      <w:bookmarkStart w:id="218" w:name="_Toc448238694"/>
      <w:bookmarkStart w:id="219" w:name="_Toc448241285"/>
      <w:bookmarkStart w:id="220" w:name="_Toc448240841"/>
      <w:bookmarkStart w:id="221" w:name="_Toc448239098"/>
      <w:bookmarkStart w:id="222" w:name="_Toc448239520"/>
      <w:bookmarkStart w:id="223" w:name="_Toc448241284"/>
      <w:bookmarkStart w:id="224" w:name="_Toc448238697"/>
      <w:bookmarkStart w:id="225" w:name="_Toc448239518"/>
      <w:bookmarkStart w:id="226" w:name="_Toc448239100"/>
      <w:bookmarkStart w:id="227" w:name="_Toc448240843"/>
      <w:bookmarkStart w:id="228" w:name="_Toc448239960"/>
      <w:bookmarkStart w:id="229" w:name="_Toc448238696"/>
      <w:bookmarkStart w:id="230" w:name="_Toc448240400"/>
      <w:bookmarkStart w:id="231" w:name="_Toc448240401"/>
      <w:bookmarkStart w:id="232" w:name="_Toc448240842"/>
      <w:bookmarkStart w:id="233" w:name="_Toc448239099"/>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r>
        <w:rPr>
          <w:rFonts w:ascii="黑体" w:hAnsi="黑体" w:hint="eastAsia"/>
          <w:b w:val="0"/>
          <w:sz w:val="21"/>
          <w:szCs w:val="21"/>
        </w:rPr>
        <w:t>多态多应用管理</w:t>
      </w:r>
    </w:p>
    <w:p w14:paraId="006AA3EE"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多态多应用管理机制保证了配网模型和应用功能对多场景的应用需求。具体要求包括但不限于：</w:t>
      </w:r>
    </w:p>
    <w:p w14:paraId="161F8F65" w14:textId="77777777" w:rsidR="009E29AA" w:rsidRDefault="00776F09">
      <w:pPr>
        <w:pStyle w:val="23"/>
        <w:numPr>
          <w:ilvl w:val="0"/>
          <w:numId w:val="22"/>
        </w:numPr>
        <w:spacing w:line="312" w:lineRule="exact"/>
        <w:ind w:firstLineChars="0"/>
        <w:rPr>
          <w:rFonts w:ascii="宋体" w:hAnsi="宋体"/>
          <w:color w:val="000000" w:themeColor="text1"/>
        </w:rPr>
      </w:pPr>
      <w:r>
        <w:rPr>
          <w:rFonts w:ascii="宋体" w:hAnsi="宋体" w:hint="eastAsia"/>
          <w:color w:val="000000" w:themeColor="text1"/>
        </w:rPr>
        <w:t>系统应具备实时态、研究态、未来态等应用场景，各态独立配置模型，互不影响；</w:t>
      </w:r>
    </w:p>
    <w:p w14:paraId="53CCD66E" w14:textId="77777777" w:rsidR="009E29AA" w:rsidRDefault="00776F09">
      <w:pPr>
        <w:pStyle w:val="23"/>
        <w:numPr>
          <w:ilvl w:val="0"/>
          <w:numId w:val="22"/>
        </w:numPr>
        <w:spacing w:line="312" w:lineRule="exact"/>
        <w:ind w:firstLineChars="0"/>
        <w:rPr>
          <w:rFonts w:ascii="宋体" w:hAnsi="宋体"/>
          <w:color w:val="000000" w:themeColor="text1"/>
        </w:rPr>
      </w:pPr>
      <w:r>
        <w:rPr>
          <w:rFonts w:ascii="宋体" w:hAnsi="宋体" w:hint="eastAsia"/>
          <w:color w:val="000000" w:themeColor="text1"/>
        </w:rPr>
        <w:t>各态下可灵活配置相关应用，同一种应用可在不同态下独立运行；</w:t>
      </w:r>
    </w:p>
    <w:p w14:paraId="744B1CE7" w14:textId="77777777" w:rsidR="009E29AA" w:rsidRDefault="00776F09">
      <w:pPr>
        <w:pStyle w:val="23"/>
        <w:numPr>
          <w:ilvl w:val="0"/>
          <w:numId w:val="22"/>
        </w:numPr>
        <w:spacing w:line="312" w:lineRule="exact"/>
        <w:ind w:firstLineChars="0"/>
        <w:rPr>
          <w:rFonts w:ascii="宋体" w:hAnsi="宋体"/>
          <w:color w:val="000000" w:themeColor="text1"/>
        </w:rPr>
      </w:pPr>
      <w:r>
        <w:rPr>
          <w:rFonts w:ascii="宋体" w:hAnsi="宋体" w:hint="eastAsia"/>
          <w:color w:val="000000" w:themeColor="text1"/>
        </w:rPr>
        <w:t>多态之间可相互切换。</w:t>
      </w:r>
    </w:p>
    <w:p w14:paraId="00A0B179" w14:textId="77777777" w:rsidR="009E29AA" w:rsidRDefault="00776F09">
      <w:pPr>
        <w:pStyle w:val="20"/>
        <w:spacing w:beforeLines="100" w:before="312" w:afterLines="100" w:after="312" w:line="240" w:lineRule="auto"/>
        <w:ind w:left="0" w:firstLine="0"/>
        <w:rPr>
          <w:rFonts w:ascii="黑体" w:hAnsi="黑体"/>
          <w:b w:val="0"/>
          <w:sz w:val="21"/>
          <w:szCs w:val="21"/>
        </w:rPr>
      </w:pPr>
      <w:r>
        <w:rPr>
          <w:rFonts w:ascii="黑体" w:hAnsi="黑体" w:hint="eastAsia"/>
          <w:b w:val="0"/>
          <w:sz w:val="21"/>
          <w:szCs w:val="21"/>
        </w:rPr>
        <w:lastRenderedPageBreak/>
        <w:t>权限管理</w:t>
      </w:r>
    </w:p>
    <w:p w14:paraId="2FC523A2"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权限管理能根据不同的工作职能和工作性质赋予人员不同的权限和权限有效期，具体要求包括但不限于：</w:t>
      </w:r>
    </w:p>
    <w:p w14:paraId="38F4CBEE" w14:textId="77777777" w:rsidR="009E29AA" w:rsidRDefault="00776F09">
      <w:pPr>
        <w:pStyle w:val="23"/>
        <w:numPr>
          <w:ilvl w:val="0"/>
          <w:numId w:val="23"/>
        </w:numPr>
        <w:spacing w:line="312" w:lineRule="exact"/>
        <w:ind w:firstLineChars="0"/>
        <w:rPr>
          <w:rFonts w:ascii="宋体" w:hAnsi="宋体"/>
          <w:color w:val="000000" w:themeColor="text1"/>
        </w:rPr>
      </w:pPr>
      <w:r>
        <w:rPr>
          <w:rFonts w:ascii="宋体" w:hAnsi="宋体" w:hint="eastAsia"/>
          <w:color w:val="000000" w:themeColor="text1"/>
        </w:rPr>
        <w:t>层次权限管理，系统的权限定义应采用层次管理的方式，具有角色、用户和组三种基本权限主体；</w:t>
      </w:r>
    </w:p>
    <w:p w14:paraId="224032C8" w14:textId="77777777" w:rsidR="009E29AA" w:rsidRDefault="00776F09">
      <w:pPr>
        <w:pStyle w:val="23"/>
        <w:numPr>
          <w:ilvl w:val="0"/>
          <w:numId w:val="23"/>
        </w:numPr>
        <w:spacing w:line="312" w:lineRule="exact"/>
        <w:ind w:firstLineChars="0"/>
        <w:rPr>
          <w:rFonts w:ascii="宋体" w:hAnsi="宋体"/>
          <w:color w:val="000000" w:themeColor="text1"/>
        </w:rPr>
      </w:pPr>
      <w:r>
        <w:rPr>
          <w:rFonts w:ascii="宋体" w:hAnsi="宋体" w:hint="eastAsia"/>
          <w:color w:val="000000" w:themeColor="text1"/>
        </w:rPr>
        <w:t>区域配置，权限配置可与配电网区域相关，不同区域的用户可赋予不同的权限；</w:t>
      </w:r>
    </w:p>
    <w:p w14:paraId="13E8DF34"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rPr>
        <w:t>c</w:t>
      </w:r>
      <w:r>
        <w:rPr>
          <w:rFonts w:ascii="宋体" w:hAnsi="宋体" w:hint="eastAsia"/>
          <w:color w:val="000000" w:themeColor="text1"/>
        </w:rPr>
        <w:t>）权限绑定，权限配置可与工作站节点相关，不同工作站节点可赋予不同的权限；</w:t>
      </w:r>
    </w:p>
    <w:p w14:paraId="67C7785F"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rPr>
        <w:t>d</w:t>
      </w:r>
      <w:r>
        <w:rPr>
          <w:rFonts w:ascii="宋体" w:hAnsi="宋体" w:hint="eastAsia"/>
          <w:color w:val="000000" w:themeColor="text1"/>
        </w:rPr>
        <w:t>）权限配置，权限配置可与岗位职责相关，不同岗位用户可赋予不同的操作权限。</w:t>
      </w:r>
    </w:p>
    <w:p w14:paraId="6A61D456" w14:textId="77777777" w:rsidR="009E29AA" w:rsidRDefault="00776F09">
      <w:pPr>
        <w:pStyle w:val="20"/>
        <w:spacing w:beforeLines="100" w:before="312" w:afterLines="100" w:after="312" w:line="240" w:lineRule="auto"/>
        <w:ind w:left="0" w:firstLine="0"/>
        <w:rPr>
          <w:rFonts w:ascii="黑体" w:hAnsi="黑体"/>
          <w:b w:val="0"/>
          <w:sz w:val="21"/>
          <w:szCs w:val="21"/>
        </w:rPr>
      </w:pPr>
      <w:r>
        <w:rPr>
          <w:rFonts w:ascii="黑体" w:hAnsi="黑体" w:hint="eastAsia"/>
          <w:b w:val="0"/>
          <w:sz w:val="21"/>
          <w:szCs w:val="21"/>
        </w:rPr>
        <w:t>告警服务</w:t>
      </w:r>
    </w:p>
    <w:p w14:paraId="461BE2CD"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告警服务应作为一种公共服务为各应用提供告警支持，具体要求包括但不限于：</w:t>
      </w:r>
    </w:p>
    <w:p w14:paraId="36D89A1B" w14:textId="77777777" w:rsidR="009E29AA" w:rsidRDefault="00776F09">
      <w:pPr>
        <w:pStyle w:val="23"/>
        <w:numPr>
          <w:ilvl w:val="0"/>
          <w:numId w:val="24"/>
        </w:numPr>
        <w:spacing w:line="312" w:lineRule="exact"/>
        <w:ind w:firstLineChars="0"/>
        <w:rPr>
          <w:rFonts w:ascii="宋体" w:hAnsi="宋体"/>
          <w:color w:val="000000" w:themeColor="text1"/>
        </w:rPr>
      </w:pPr>
      <w:r>
        <w:rPr>
          <w:rFonts w:ascii="宋体" w:hAnsi="宋体" w:hint="eastAsia"/>
          <w:color w:val="000000" w:themeColor="text1"/>
        </w:rPr>
        <w:t>告警动作，告警服务应具备多种告警动作，包括</w:t>
      </w:r>
      <w:commentRangeStart w:id="234"/>
      <w:r>
        <w:rPr>
          <w:rFonts w:ascii="宋体" w:hAnsi="宋体" w:hint="eastAsia"/>
          <w:color w:val="000000" w:themeColor="text1"/>
        </w:rPr>
        <w:t>语音报</w:t>
      </w:r>
      <w:commentRangeEnd w:id="234"/>
      <w:r w:rsidR="003665BB">
        <w:rPr>
          <w:rStyle w:val="af9"/>
          <w:szCs w:val="20"/>
          <w:lang w:val="zh-CN"/>
        </w:rPr>
        <w:commentReference w:id="234"/>
      </w:r>
      <w:r>
        <w:rPr>
          <w:rFonts w:ascii="宋体" w:hAnsi="宋体" w:hint="eastAsia"/>
          <w:color w:val="000000" w:themeColor="text1"/>
        </w:rPr>
        <w:t>警、音响报警、推画面报警、打印报警、中文短消息报警、需人工确认报警、上告警窗、登录告警库等；</w:t>
      </w:r>
    </w:p>
    <w:p w14:paraId="2E9CCA29" w14:textId="77777777" w:rsidR="009E29AA" w:rsidRDefault="00776F09">
      <w:pPr>
        <w:pStyle w:val="23"/>
        <w:numPr>
          <w:ilvl w:val="0"/>
          <w:numId w:val="24"/>
        </w:numPr>
        <w:spacing w:line="312" w:lineRule="exact"/>
        <w:ind w:firstLineChars="0"/>
        <w:rPr>
          <w:rFonts w:ascii="宋体" w:hAnsi="宋体"/>
          <w:color w:val="000000" w:themeColor="text1"/>
        </w:rPr>
      </w:pPr>
      <w:r>
        <w:rPr>
          <w:rFonts w:ascii="宋体" w:hAnsi="宋体" w:hint="eastAsia"/>
          <w:color w:val="000000" w:themeColor="text1"/>
        </w:rPr>
        <w:t>告警分流，可以根据责任区及权限对报警信息进行分类、分流；</w:t>
      </w:r>
    </w:p>
    <w:p w14:paraId="50046441" w14:textId="77777777" w:rsidR="009E29AA" w:rsidRDefault="00776F09">
      <w:pPr>
        <w:pStyle w:val="23"/>
        <w:numPr>
          <w:ilvl w:val="0"/>
          <w:numId w:val="24"/>
        </w:numPr>
        <w:spacing w:line="312" w:lineRule="exact"/>
        <w:ind w:firstLineChars="0"/>
        <w:rPr>
          <w:rFonts w:ascii="宋体" w:hAnsi="宋体"/>
          <w:color w:val="000000" w:themeColor="text1"/>
        </w:rPr>
      </w:pPr>
      <w:r>
        <w:rPr>
          <w:rFonts w:ascii="宋体" w:hAnsi="宋体" w:hint="eastAsia"/>
          <w:color w:val="000000" w:themeColor="text1"/>
        </w:rPr>
        <w:t>告警定义，可根据调度员责任及工作权限范围设置事项及告警内容，告警限值及告警死区均可设置和修改；</w:t>
      </w:r>
    </w:p>
    <w:p w14:paraId="5386F7E4" w14:textId="77777777" w:rsidR="009E29AA" w:rsidRDefault="00776F09">
      <w:pPr>
        <w:pStyle w:val="23"/>
        <w:numPr>
          <w:ilvl w:val="0"/>
          <w:numId w:val="24"/>
        </w:numPr>
        <w:spacing w:line="312" w:lineRule="exact"/>
        <w:ind w:firstLineChars="0"/>
        <w:rPr>
          <w:rFonts w:ascii="宋体" w:hAnsi="宋体"/>
          <w:color w:val="000000" w:themeColor="text1"/>
        </w:rPr>
      </w:pPr>
      <w:r>
        <w:rPr>
          <w:rFonts w:ascii="宋体" w:hAnsi="宋体" w:hint="eastAsia"/>
          <w:color w:val="000000" w:themeColor="text1"/>
        </w:rPr>
        <w:t>画面调用，可通过告警窗中的提示信息调用相应画面；</w:t>
      </w:r>
    </w:p>
    <w:p w14:paraId="7BE0BD57" w14:textId="77777777" w:rsidR="009E29AA" w:rsidRDefault="00776F09">
      <w:pPr>
        <w:pStyle w:val="23"/>
        <w:numPr>
          <w:ilvl w:val="0"/>
          <w:numId w:val="24"/>
        </w:numPr>
        <w:spacing w:line="312" w:lineRule="exact"/>
        <w:ind w:firstLineChars="0"/>
        <w:rPr>
          <w:rFonts w:ascii="宋体" w:hAnsi="宋体"/>
          <w:color w:val="000000" w:themeColor="text1"/>
        </w:rPr>
      </w:pPr>
      <w:r>
        <w:rPr>
          <w:rFonts w:ascii="宋体" w:hAnsi="宋体" w:hint="eastAsia"/>
          <w:color w:val="000000" w:themeColor="text1"/>
        </w:rPr>
        <w:t>告警信息存储、打印，告警信息可长期保存并可按指定条件查询、打印。</w:t>
      </w:r>
    </w:p>
    <w:p w14:paraId="77CCB8CD" w14:textId="77777777" w:rsidR="009E29AA" w:rsidRDefault="00776F09">
      <w:pPr>
        <w:pStyle w:val="20"/>
        <w:spacing w:beforeLines="100" w:before="312" w:afterLines="100" w:after="312" w:line="240" w:lineRule="auto"/>
        <w:ind w:left="0" w:firstLine="0"/>
        <w:rPr>
          <w:rFonts w:ascii="黑体" w:hAnsi="黑体"/>
          <w:b w:val="0"/>
          <w:sz w:val="21"/>
          <w:szCs w:val="21"/>
        </w:rPr>
      </w:pPr>
      <w:bookmarkStart w:id="235" w:name="_Toc448240849"/>
      <w:bookmarkStart w:id="236" w:name="_Toc448240851"/>
      <w:bookmarkStart w:id="237" w:name="_Toc448240405"/>
      <w:bookmarkStart w:id="238" w:name="_Toc448239527"/>
      <w:bookmarkStart w:id="239" w:name="_Toc448241290"/>
      <w:bookmarkStart w:id="240" w:name="_Toc448239964"/>
      <w:bookmarkStart w:id="241" w:name="_Toc448240407"/>
      <w:bookmarkStart w:id="242" w:name="_Toc448239106"/>
      <w:bookmarkStart w:id="243" w:name="_Toc448239107"/>
      <w:bookmarkStart w:id="244" w:name="_Toc448239528"/>
      <w:bookmarkStart w:id="245" w:name="_Toc448241293"/>
      <w:bookmarkStart w:id="246" w:name="_Toc448240406"/>
      <w:bookmarkStart w:id="247" w:name="_Toc448241291"/>
      <w:bookmarkStart w:id="248" w:name="_Toc448239525"/>
      <w:bookmarkStart w:id="249" w:name="_Toc448240850"/>
      <w:bookmarkStart w:id="250" w:name="_Toc448240409"/>
      <w:bookmarkStart w:id="251" w:name="_Toc448241298"/>
      <w:bookmarkStart w:id="252" w:name="_Toc448240848"/>
      <w:bookmarkStart w:id="253" w:name="_Toc448239970"/>
      <w:bookmarkStart w:id="254" w:name="_Toc448240412"/>
      <w:bookmarkStart w:id="255" w:name="_Toc448240414"/>
      <w:bookmarkStart w:id="256" w:name="_Toc448239105"/>
      <w:bookmarkStart w:id="257" w:name="_Toc448240408"/>
      <w:bookmarkStart w:id="258" w:name="_Toc448238701"/>
      <w:bookmarkStart w:id="259" w:name="_Toc448240854"/>
      <w:bookmarkStart w:id="260" w:name="_Toc448239531"/>
      <w:bookmarkStart w:id="261" w:name="_Toc448239526"/>
      <w:bookmarkStart w:id="262" w:name="_Toc448239972"/>
      <w:bookmarkStart w:id="263" w:name="_Toc448239533"/>
      <w:bookmarkStart w:id="264" w:name="_Toc448239967"/>
      <w:bookmarkStart w:id="265" w:name="_Toc448239108"/>
      <w:bookmarkStart w:id="266" w:name="_Toc448240855"/>
      <w:bookmarkStart w:id="267" w:name="_Toc448241296"/>
      <w:bookmarkStart w:id="268" w:name="_Toc448241289"/>
      <w:bookmarkStart w:id="269" w:name="_Toc448239524"/>
      <w:bookmarkStart w:id="270" w:name="_Toc448240411"/>
      <w:bookmarkStart w:id="271" w:name="_Toc448240413"/>
      <w:bookmarkStart w:id="272" w:name="_Toc448241292"/>
      <w:bookmarkStart w:id="273" w:name="_Toc448239529"/>
      <w:bookmarkStart w:id="274" w:name="_Toc448239968"/>
      <w:bookmarkStart w:id="275" w:name="_Toc448241297"/>
      <w:bookmarkStart w:id="276" w:name="_Toc448239109"/>
      <w:bookmarkStart w:id="277" w:name="_Toc448240847"/>
      <w:bookmarkStart w:id="278" w:name="_Toc448239104"/>
      <w:bookmarkStart w:id="279" w:name="_Toc448239965"/>
      <w:bookmarkStart w:id="280" w:name="_Toc448239532"/>
      <w:bookmarkStart w:id="281" w:name="_Toc448240852"/>
      <w:bookmarkStart w:id="282" w:name="_Toc448239971"/>
      <w:bookmarkStart w:id="283" w:name="_Toc448239536"/>
      <w:bookmarkStart w:id="284" w:name="_Toc448239115"/>
      <w:bookmarkStart w:id="285" w:name="_Toc448239977"/>
      <w:bookmarkStart w:id="286" w:name="_Toc448240858"/>
      <w:bookmarkStart w:id="287" w:name="_Toc448239535"/>
      <w:bookmarkStart w:id="288" w:name="_Toc448239973"/>
      <w:bookmarkStart w:id="289" w:name="_Toc448239978"/>
      <w:bookmarkStart w:id="290" w:name="_Toc448241301"/>
      <w:bookmarkStart w:id="291" w:name="_Toc448240417"/>
      <w:bookmarkStart w:id="292" w:name="_Toc448241300"/>
      <w:bookmarkStart w:id="293" w:name="_Toc448239119"/>
      <w:bookmarkStart w:id="294" w:name="_Toc448240853"/>
      <w:bookmarkStart w:id="295" w:name="_Toc448239114"/>
      <w:bookmarkStart w:id="296" w:name="_Toc448239975"/>
      <w:bookmarkStart w:id="297" w:name="_Toc448239969"/>
      <w:bookmarkStart w:id="298" w:name="_Toc448241295"/>
      <w:bookmarkStart w:id="299" w:name="_Toc448239974"/>
      <w:bookmarkStart w:id="300" w:name="_Toc448241294"/>
      <w:bookmarkStart w:id="301" w:name="_Toc448239537"/>
      <w:bookmarkStart w:id="302" w:name="_Toc448239979"/>
      <w:bookmarkStart w:id="303" w:name="_Toc448239530"/>
      <w:bookmarkStart w:id="304" w:name="_Toc448239112"/>
      <w:bookmarkStart w:id="305" w:name="_Toc448239111"/>
      <w:bookmarkStart w:id="306" w:name="_Toc448240416"/>
      <w:bookmarkStart w:id="307" w:name="_Toc448239966"/>
      <w:bookmarkStart w:id="308" w:name="_Toc448240860"/>
      <w:bookmarkStart w:id="309" w:name="_Toc448239534"/>
      <w:bookmarkStart w:id="310" w:name="_Toc448240415"/>
      <w:bookmarkStart w:id="311" w:name="_Toc448239118"/>
      <w:bookmarkStart w:id="312" w:name="_Toc448239110"/>
      <w:bookmarkStart w:id="313" w:name="_Toc448240410"/>
      <w:bookmarkStart w:id="314" w:name="_Toc448241299"/>
      <w:bookmarkStart w:id="315" w:name="_Toc448240861"/>
      <w:bookmarkStart w:id="316" w:name="_Toc448240421"/>
      <w:bookmarkStart w:id="317" w:name="_Toc448239540"/>
      <w:bookmarkStart w:id="318" w:name="_Toc448239120"/>
      <w:bookmarkStart w:id="319" w:name="_Toc448239538"/>
      <w:bookmarkStart w:id="320" w:name="_Toc448239116"/>
      <w:bookmarkStart w:id="321" w:name="_Toc448138538"/>
      <w:bookmarkStart w:id="322" w:name="_Toc448239539"/>
      <w:bookmarkStart w:id="323" w:name="_Toc448240418"/>
      <w:bookmarkStart w:id="324" w:name="_Toc448239976"/>
      <w:bookmarkStart w:id="325" w:name="_Toc448138059"/>
      <w:bookmarkStart w:id="326" w:name="_Toc448139441"/>
      <w:bookmarkStart w:id="327" w:name="_Toc448238705"/>
      <w:bookmarkStart w:id="328" w:name="_Toc448239981"/>
      <w:bookmarkStart w:id="329" w:name="_Toc448240420"/>
      <w:bookmarkStart w:id="330" w:name="_Toc448239541"/>
      <w:bookmarkStart w:id="331" w:name="_Toc448239123"/>
      <w:bookmarkStart w:id="332" w:name="_Toc448239113"/>
      <w:bookmarkStart w:id="333" w:name="_Toc448139442"/>
      <w:bookmarkStart w:id="334" w:name="_Toc448239117"/>
      <w:bookmarkStart w:id="335" w:name="_Toc448239983"/>
      <w:bookmarkStart w:id="336" w:name="_Toc448241304"/>
      <w:bookmarkStart w:id="337" w:name="_Toc448241302"/>
      <w:bookmarkStart w:id="338" w:name="_Toc448240857"/>
      <w:bookmarkStart w:id="339" w:name="_Toc448240859"/>
      <w:bookmarkStart w:id="340" w:name="_Toc448240856"/>
      <w:bookmarkStart w:id="341" w:name="_Toc448241305"/>
      <w:bookmarkStart w:id="342" w:name="_Toc448238704"/>
      <w:bookmarkStart w:id="343" w:name="_Toc448241306"/>
      <w:bookmarkStart w:id="344" w:name="_Toc448241303"/>
      <w:bookmarkStart w:id="345" w:name="_Toc448240866"/>
      <w:bookmarkStart w:id="346" w:name="_Toc448239980"/>
      <w:bookmarkStart w:id="347" w:name="_Toc448240424"/>
      <w:bookmarkStart w:id="348" w:name="_Toc448239124"/>
      <w:bookmarkStart w:id="349" w:name="_Toc448240427"/>
      <w:bookmarkStart w:id="350" w:name="_Toc448239986"/>
      <w:bookmarkStart w:id="351" w:name="_Toc448239121"/>
      <w:bookmarkStart w:id="352" w:name="_Toc448239984"/>
      <w:bookmarkStart w:id="353" w:name="_Toc448138539"/>
      <w:bookmarkStart w:id="354" w:name="_Toc448138058"/>
      <w:bookmarkStart w:id="355" w:name="_Toc448138062"/>
      <w:bookmarkStart w:id="356" w:name="_Toc448241307"/>
      <w:bookmarkStart w:id="357" w:name="_Toc448240419"/>
      <w:bookmarkStart w:id="358" w:name="_Toc448239543"/>
      <w:bookmarkStart w:id="359" w:name="_Toc448240862"/>
      <w:bookmarkStart w:id="360" w:name="_Toc448239987"/>
      <w:bookmarkStart w:id="361" w:name="_Toc448240422"/>
      <w:bookmarkStart w:id="362" w:name="_Toc448240863"/>
      <w:bookmarkStart w:id="363" w:name="_Toc448238707"/>
      <w:bookmarkStart w:id="364" w:name="_Toc448239547"/>
      <w:bookmarkStart w:id="365" w:name="_Toc448238708"/>
      <w:bookmarkStart w:id="366" w:name="_Toc448240426"/>
      <w:bookmarkStart w:id="367" w:name="_Toc448240864"/>
      <w:bookmarkStart w:id="368" w:name="_Toc448138542"/>
      <w:bookmarkStart w:id="369" w:name="_Toc448139443"/>
      <w:bookmarkStart w:id="370" w:name="_Toc448138540"/>
      <w:bookmarkStart w:id="371" w:name="_Toc448239127"/>
      <w:bookmarkStart w:id="372" w:name="_Toc448239546"/>
      <w:bookmarkStart w:id="373" w:name="_Toc448239126"/>
      <w:bookmarkStart w:id="374" w:name="_Toc448241308"/>
      <w:bookmarkStart w:id="375" w:name="_Toc448239985"/>
      <w:bookmarkStart w:id="376" w:name="_Toc448240865"/>
      <w:bookmarkStart w:id="377" w:name="_Toc448241311"/>
      <w:bookmarkStart w:id="378" w:name="_Toc448241309"/>
      <w:bookmarkStart w:id="379" w:name="_Toc448138065"/>
      <w:bookmarkStart w:id="380" w:name="_Toc448239128"/>
      <w:bookmarkStart w:id="381" w:name="_Toc448138063"/>
      <w:bookmarkStart w:id="382" w:name="_Toc448240431"/>
      <w:bookmarkStart w:id="383" w:name="_Toc448239130"/>
      <w:bookmarkStart w:id="384" w:name="_Toc448238711"/>
      <w:bookmarkStart w:id="385" w:name="_Toc448240869"/>
      <w:bookmarkStart w:id="386" w:name="_Toc448138060"/>
      <w:bookmarkStart w:id="387" w:name="_Toc448239545"/>
      <w:bookmarkStart w:id="388" w:name="_Toc448240872"/>
      <w:bookmarkStart w:id="389" w:name="_Toc448138544"/>
      <w:bookmarkStart w:id="390" w:name="_Toc448139447"/>
      <w:bookmarkStart w:id="391" w:name="_Toc448240423"/>
      <w:bookmarkStart w:id="392" w:name="_Toc448240867"/>
      <w:bookmarkStart w:id="393" w:name="_Toc448239125"/>
      <w:bookmarkStart w:id="394" w:name="_Toc448139445"/>
      <w:bookmarkStart w:id="395" w:name="_Toc448239544"/>
      <w:bookmarkStart w:id="396" w:name="_Toc448239548"/>
      <w:bookmarkStart w:id="397" w:name="_Toc448239550"/>
      <w:bookmarkStart w:id="398" w:name="_Toc448240425"/>
      <w:bookmarkStart w:id="399" w:name="_Toc448241310"/>
      <w:bookmarkStart w:id="400" w:name="_Toc448138545"/>
      <w:bookmarkStart w:id="401" w:name="_Toc448241314"/>
      <w:bookmarkStart w:id="402" w:name="_Toc448241313"/>
      <w:bookmarkStart w:id="403" w:name="_Toc448239990"/>
      <w:bookmarkStart w:id="404" w:name="_Toc448138541"/>
      <w:bookmarkStart w:id="405" w:name="_Toc448239988"/>
      <w:bookmarkStart w:id="406" w:name="_Toc448138061"/>
      <w:bookmarkStart w:id="407" w:name="_Toc448241312"/>
      <w:bookmarkStart w:id="408" w:name="_Toc448239989"/>
      <w:bookmarkStart w:id="409" w:name="_Toc448238706"/>
      <w:bookmarkStart w:id="410" w:name="_Toc448240871"/>
      <w:bookmarkStart w:id="411" w:name="_Toc448240868"/>
      <w:bookmarkStart w:id="412" w:name="_Toc448239131"/>
      <w:bookmarkStart w:id="413" w:name="_Toc448139449"/>
      <w:bookmarkStart w:id="414" w:name="_Toc448240873"/>
      <w:bookmarkStart w:id="415" w:name="_Toc448238712"/>
      <w:bookmarkStart w:id="416" w:name="_Toc448240428"/>
      <w:bookmarkStart w:id="417" w:name="_Toc448240870"/>
      <w:bookmarkStart w:id="418" w:name="_Toc448138543"/>
      <w:bookmarkStart w:id="419" w:name="_Toc448238710"/>
      <w:bookmarkStart w:id="420" w:name="_Toc448240430"/>
      <w:bookmarkStart w:id="421" w:name="_Toc448139446"/>
      <w:bookmarkStart w:id="422" w:name="_Toc448139444"/>
      <w:bookmarkStart w:id="423" w:name="_Toc448240874"/>
      <w:bookmarkStart w:id="424" w:name="_Toc448239991"/>
      <w:bookmarkStart w:id="425" w:name="_Toc448239551"/>
      <w:bookmarkStart w:id="426" w:name="_Toc448241315"/>
      <w:bookmarkStart w:id="427" w:name="_Toc448240432"/>
      <w:bookmarkStart w:id="428" w:name="_Toc448138064"/>
      <w:bookmarkStart w:id="429" w:name="_Toc448240429"/>
      <w:bookmarkStart w:id="430" w:name="_Toc448138066"/>
      <w:bookmarkStart w:id="431" w:name="_Toc448239549"/>
      <w:bookmarkStart w:id="432" w:name="_Toc448139448"/>
      <w:bookmarkStart w:id="433" w:name="_Toc448238709"/>
      <w:bookmarkStart w:id="434" w:name="_Toc448239129"/>
      <w:bookmarkStart w:id="435" w:name="_Toc448241316"/>
      <w:bookmarkStart w:id="436" w:name="_Toc448138546"/>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r>
        <w:rPr>
          <w:rFonts w:ascii="黑体" w:hAnsi="黑体" w:hint="eastAsia"/>
          <w:b w:val="0"/>
          <w:sz w:val="21"/>
          <w:szCs w:val="21"/>
        </w:rPr>
        <w:t>系统运行状态管理</w:t>
      </w:r>
    </w:p>
    <w:p w14:paraId="03DA769B"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系统运行状态管理能够对配电主站各服务器、工作站、应用软件及网络的运行状态进行管理和控制，具体要求包括但不限于：</w:t>
      </w:r>
    </w:p>
    <w:p w14:paraId="6F04BB99" w14:textId="77777777" w:rsidR="009E29AA" w:rsidRDefault="00776F09">
      <w:pPr>
        <w:pStyle w:val="23"/>
        <w:numPr>
          <w:ilvl w:val="0"/>
          <w:numId w:val="25"/>
        </w:numPr>
        <w:spacing w:line="312" w:lineRule="exact"/>
        <w:ind w:firstLineChars="0"/>
        <w:rPr>
          <w:rFonts w:ascii="宋体" w:hAnsi="宋体"/>
          <w:color w:val="000000" w:themeColor="text1"/>
        </w:rPr>
      </w:pPr>
      <w:r>
        <w:rPr>
          <w:rFonts w:ascii="宋体" w:hAnsi="宋体" w:hint="eastAsia"/>
          <w:color w:val="000000" w:themeColor="text1"/>
        </w:rPr>
        <w:t>应</w:t>
      </w:r>
      <w:r>
        <w:rPr>
          <w:rFonts w:ascii="宋体" w:hAnsi="宋体"/>
          <w:color w:val="000000" w:themeColor="text1"/>
        </w:rPr>
        <w:t>具备</w:t>
      </w:r>
      <w:r>
        <w:rPr>
          <w:rFonts w:ascii="宋体" w:hAnsi="宋体" w:hint="eastAsia"/>
          <w:color w:val="000000" w:themeColor="text1"/>
        </w:rPr>
        <w:t>节点状态监视功能，动态监视服务器</w:t>
      </w:r>
      <w:r>
        <w:rPr>
          <w:rFonts w:ascii="宋体" w:hAnsi="宋体"/>
          <w:color w:val="000000" w:themeColor="text1"/>
        </w:rPr>
        <w:t>CPU</w:t>
      </w:r>
      <w:r>
        <w:rPr>
          <w:rFonts w:ascii="宋体" w:hAnsi="宋体" w:hint="eastAsia"/>
          <w:color w:val="000000" w:themeColor="text1"/>
        </w:rPr>
        <w:t>负载率、内存使用率、网络流量和硬盘剩余空间等信息；</w:t>
      </w:r>
    </w:p>
    <w:p w14:paraId="239DCBA1" w14:textId="77777777" w:rsidR="009E29AA" w:rsidRDefault="00776F09">
      <w:pPr>
        <w:pStyle w:val="23"/>
        <w:numPr>
          <w:ilvl w:val="0"/>
          <w:numId w:val="25"/>
        </w:numPr>
        <w:spacing w:line="312" w:lineRule="exact"/>
        <w:ind w:firstLineChars="0"/>
        <w:rPr>
          <w:rFonts w:ascii="宋体" w:hAnsi="宋体"/>
          <w:color w:val="000000" w:themeColor="text1"/>
        </w:rPr>
      </w:pPr>
      <w:r>
        <w:rPr>
          <w:rFonts w:ascii="宋体" w:hAnsi="宋体" w:hint="eastAsia"/>
          <w:color w:val="000000" w:themeColor="text1"/>
        </w:rPr>
        <w:t>应</w:t>
      </w:r>
      <w:r>
        <w:rPr>
          <w:rFonts w:ascii="宋体" w:hAnsi="宋体"/>
          <w:color w:val="000000" w:themeColor="text1"/>
        </w:rPr>
        <w:t>具备</w:t>
      </w:r>
      <w:r>
        <w:rPr>
          <w:rFonts w:ascii="宋体" w:hAnsi="宋体" w:hint="eastAsia"/>
          <w:color w:val="000000" w:themeColor="text1"/>
        </w:rPr>
        <w:t>软硬件功能管理功能，支持对整个主站系统中硬件设备、软件功能的运行状态等进行管理；</w:t>
      </w:r>
    </w:p>
    <w:p w14:paraId="77999A74" w14:textId="77777777" w:rsidR="009E29AA" w:rsidRDefault="00776F09">
      <w:pPr>
        <w:pStyle w:val="23"/>
        <w:numPr>
          <w:ilvl w:val="0"/>
          <w:numId w:val="25"/>
        </w:numPr>
        <w:spacing w:line="312" w:lineRule="exact"/>
        <w:ind w:firstLineChars="0"/>
        <w:rPr>
          <w:rFonts w:ascii="宋体" w:hAnsi="宋体"/>
          <w:color w:val="000000" w:themeColor="text1"/>
        </w:rPr>
      </w:pPr>
      <w:r>
        <w:rPr>
          <w:rFonts w:ascii="宋体" w:hAnsi="宋体" w:hint="eastAsia"/>
          <w:color w:val="000000" w:themeColor="text1"/>
        </w:rPr>
        <w:t>应</w:t>
      </w:r>
      <w:r>
        <w:rPr>
          <w:rFonts w:ascii="宋体" w:hAnsi="宋体"/>
          <w:color w:val="000000" w:themeColor="text1"/>
        </w:rPr>
        <w:t>具备</w:t>
      </w:r>
      <w:r>
        <w:rPr>
          <w:rFonts w:ascii="宋体" w:hAnsi="宋体" w:hint="eastAsia"/>
          <w:color w:val="000000" w:themeColor="text1"/>
        </w:rPr>
        <w:t>状态异常报警功能，支持对于硬件设备或软件功能运行异常的节点进行报警；</w:t>
      </w:r>
    </w:p>
    <w:p w14:paraId="5AC75278" w14:textId="77777777" w:rsidR="009E29AA" w:rsidRDefault="00776F09">
      <w:pPr>
        <w:pStyle w:val="23"/>
        <w:numPr>
          <w:ilvl w:val="0"/>
          <w:numId w:val="25"/>
        </w:numPr>
        <w:spacing w:line="312" w:lineRule="exact"/>
        <w:ind w:firstLineChars="0"/>
        <w:rPr>
          <w:rFonts w:ascii="宋体" w:hAnsi="宋体"/>
          <w:color w:val="000000" w:themeColor="text1"/>
        </w:rPr>
      </w:pPr>
      <w:r>
        <w:rPr>
          <w:rFonts w:ascii="宋体" w:hAnsi="宋体" w:hint="eastAsia"/>
          <w:color w:val="000000" w:themeColor="text1"/>
        </w:rPr>
        <w:t>应</w:t>
      </w:r>
      <w:r>
        <w:rPr>
          <w:rFonts w:ascii="宋体" w:hAnsi="宋体"/>
          <w:color w:val="000000" w:themeColor="text1"/>
        </w:rPr>
        <w:t>提供</w:t>
      </w:r>
      <w:r>
        <w:rPr>
          <w:rFonts w:ascii="宋体" w:hAnsi="宋体" w:hint="eastAsia"/>
          <w:color w:val="000000" w:themeColor="text1"/>
        </w:rPr>
        <w:t>在线、离线诊断测试工具，提供完整的在线和离线诊断测试手段；</w:t>
      </w:r>
    </w:p>
    <w:p w14:paraId="2BB3A906" w14:textId="77777777" w:rsidR="009E29AA" w:rsidRDefault="00776F09">
      <w:pPr>
        <w:pStyle w:val="23"/>
        <w:numPr>
          <w:ilvl w:val="0"/>
          <w:numId w:val="25"/>
        </w:numPr>
        <w:spacing w:line="312" w:lineRule="exact"/>
        <w:ind w:firstLineChars="0"/>
        <w:rPr>
          <w:rFonts w:ascii="宋体" w:hAnsi="宋体"/>
          <w:color w:val="000000" w:themeColor="text1"/>
        </w:rPr>
      </w:pPr>
      <w:r>
        <w:rPr>
          <w:rFonts w:ascii="宋体" w:hAnsi="宋体" w:hint="eastAsia"/>
          <w:color w:val="000000" w:themeColor="text1"/>
        </w:rPr>
        <w:t>应提供冗余管理、应用管理、网络管理等功能。</w:t>
      </w:r>
    </w:p>
    <w:p w14:paraId="26682672" w14:textId="77777777" w:rsidR="009E29AA" w:rsidRDefault="00776F09">
      <w:pPr>
        <w:pStyle w:val="20"/>
        <w:spacing w:beforeLines="100" w:before="312" w:afterLines="100" w:after="312" w:line="240" w:lineRule="auto"/>
        <w:ind w:left="0" w:firstLine="0"/>
        <w:rPr>
          <w:rFonts w:ascii="黑体" w:hAnsi="黑体"/>
          <w:b w:val="0"/>
          <w:sz w:val="21"/>
          <w:szCs w:val="21"/>
        </w:rPr>
      </w:pPr>
      <w:bookmarkStart w:id="437" w:name="_Toc448239559"/>
      <w:bookmarkStart w:id="438" w:name="_Toc448241320"/>
      <w:bookmarkStart w:id="439" w:name="_Toc448241319"/>
      <w:bookmarkStart w:id="440" w:name="_Toc448241323"/>
      <w:bookmarkStart w:id="441" w:name="_Toc448239993"/>
      <w:bookmarkStart w:id="442" w:name="_Toc448240439"/>
      <w:bookmarkStart w:id="443" w:name="_Toc448239998"/>
      <w:bookmarkStart w:id="444" w:name="_Toc448239553"/>
      <w:bookmarkStart w:id="445" w:name="_Toc448240881"/>
      <w:bookmarkStart w:id="446" w:name="_Toc448240878"/>
      <w:bookmarkStart w:id="447" w:name="_Toc448239557"/>
      <w:bookmarkStart w:id="448" w:name="_Toc448240434"/>
      <w:bookmarkStart w:id="449" w:name="_Toc448239994"/>
      <w:bookmarkStart w:id="450" w:name="_Toc448240880"/>
      <w:bookmarkStart w:id="451" w:name="_Toc448240877"/>
      <w:bookmarkStart w:id="452" w:name="_Toc448239558"/>
      <w:bookmarkStart w:id="453" w:name="_Toc448240876"/>
      <w:bookmarkStart w:id="454" w:name="_Toc448240438"/>
      <w:bookmarkStart w:id="455" w:name="_Toc448241322"/>
      <w:bookmarkStart w:id="456" w:name="_Toc448239997"/>
      <w:bookmarkStart w:id="457" w:name="_Toc448239999"/>
      <w:bookmarkStart w:id="458" w:name="_Toc448241324"/>
      <w:bookmarkStart w:id="459" w:name="_Toc448240442"/>
      <w:bookmarkStart w:id="460" w:name="_Toc448241318"/>
      <w:bookmarkStart w:id="461" w:name="_Toc448241321"/>
      <w:bookmarkStart w:id="462" w:name="_Toc448240882"/>
      <w:bookmarkStart w:id="463" w:name="_Toc448239555"/>
      <w:bookmarkStart w:id="464" w:name="_Toc448240440"/>
      <w:bookmarkStart w:id="465" w:name="_Toc448239996"/>
      <w:bookmarkStart w:id="466" w:name="_Toc448239556"/>
      <w:bookmarkStart w:id="467" w:name="_Toc448240887"/>
      <w:bookmarkStart w:id="468" w:name="_Toc448240436"/>
      <w:bookmarkStart w:id="469" w:name="_Toc448240437"/>
      <w:bookmarkStart w:id="470" w:name="_Toc448239562"/>
      <w:bookmarkStart w:id="471" w:name="_Toc448240884"/>
      <w:bookmarkStart w:id="472" w:name="_Toc448239560"/>
      <w:bookmarkStart w:id="473" w:name="_Toc448240879"/>
      <w:bookmarkStart w:id="474" w:name="_Toc448239554"/>
      <w:bookmarkStart w:id="475" w:name="_Toc448240001"/>
      <w:bookmarkStart w:id="476" w:name="_Toc448241327"/>
      <w:bookmarkStart w:id="477" w:name="_Toc448240000"/>
      <w:bookmarkStart w:id="478" w:name="_Toc448241329"/>
      <w:bookmarkStart w:id="479" w:name="_Toc448240885"/>
      <w:bookmarkStart w:id="480" w:name="_Toc448240004"/>
      <w:bookmarkStart w:id="481" w:name="_Toc448240435"/>
      <w:bookmarkStart w:id="482" w:name="_Toc448240005"/>
      <w:bookmarkStart w:id="483" w:name="_Toc448239565"/>
      <w:bookmarkStart w:id="484" w:name="_Toc448239563"/>
      <w:bookmarkStart w:id="485" w:name="_Toc448239995"/>
      <w:bookmarkStart w:id="486" w:name="_Toc448240002"/>
      <w:bookmarkStart w:id="487" w:name="_Toc448239564"/>
      <w:bookmarkStart w:id="488" w:name="_Toc448240441"/>
      <w:bookmarkStart w:id="489" w:name="_Toc448240891"/>
      <w:bookmarkStart w:id="490" w:name="_Toc448240446"/>
      <w:bookmarkStart w:id="491" w:name="_Toc448240892"/>
      <w:bookmarkStart w:id="492" w:name="_Toc448240894"/>
      <w:bookmarkStart w:id="493" w:name="_Toc448239570"/>
      <w:bookmarkStart w:id="494" w:name="_Toc448241326"/>
      <w:bookmarkStart w:id="495" w:name="_Toc448240010"/>
      <w:bookmarkStart w:id="496" w:name="_Toc448241328"/>
      <w:bookmarkStart w:id="497" w:name="_Toc448241325"/>
      <w:bookmarkStart w:id="498" w:name="_Toc448240893"/>
      <w:bookmarkStart w:id="499" w:name="_Toc448241336"/>
      <w:bookmarkStart w:id="500" w:name="_Toc448241330"/>
      <w:bookmarkStart w:id="501" w:name="_Toc448240886"/>
      <w:bookmarkStart w:id="502" w:name="_Toc448240011"/>
      <w:bookmarkStart w:id="503" w:name="_Toc448240889"/>
      <w:bookmarkStart w:id="504" w:name="_Toc448239567"/>
      <w:bookmarkStart w:id="505" w:name="_Toc448240444"/>
      <w:bookmarkStart w:id="506" w:name="_Toc448241333"/>
      <w:bookmarkStart w:id="507" w:name="_Toc448240890"/>
      <w:bookmarkStart w:id="508" w:name="_Toc448240006"/>
      <w:bookmarkStart w:id="509" w:name="_Toc448240449"/>
      <w:bookmarkStart w:id="510" w:name="_Toc448240452"/>
      <w:bookmarkStart w:id="511" w:name="_Toc448240451"/>
      <w:bookmarkStart w:id="512" w:name="_Toc448240009"/>
      <w:bookmarkStart w:id="513" w:name="_Toc448241335"/>
      <w:bookmarkStart w:id="514" w:name="_Toc448239566"/>
      <w:bookmarkStart w:id="515" w:name="_Toc448240883"/>
      <w:bookmarkStart w:id="516" w:name="_Toc448240445"/>
      <w:bookmarkStart w:id="517" w:name="_Toc448240003"/>
      <w:bookmarkStart w:id="518" w:name="_Toc448239561"/>
      <w:bookmarkStart w:id="519" w:name="_Toc448240888"/>
      <w:bookmarkStart w:id="520" w:name="_Toc448240443"/>
      <w:bookmarkStart w:id="521" w:name="_Toc448240008"/>
      <w:bookmarkStart w:id="522" w:name="_Toc448240007"/>
      <w:bookmarkStart w:id="523" w:name="_Toc448241332"/>
      <w:bookmarkStart w:id="524" w:name="_Toc448240454"/>
      <w:bookmarkStart w:id="525" w:name="_Toc448239573"/>
      <w:bookmarkStart w:id="526" w:name="_Toc448240012"/>
      <w:bookmarkStart w:id="527" w:name="_Toc448240448"/>
      <w:bookmarkStart w:id="528" w:name="_Toc448240895"/>
      <w:bookmarkStart w:id="529" w:name="_Toc448240453"/>
      <w:bookmarkStart w:id="530" w:name="_Toc448241331"/>
      <w:bookmarkStart w:id="531" w:name="_Toc448240450"/>
      <w:bookmarkStart w:id="532" w:name="_Toc448241338"/>
      <w:bookmarkStart w:id="533" w:name="_Toc448239572"/>
      <w:bookmarkStart w:id="534" w:name="_Toc448240013"/>
      <w:bookmarkStart w:id="535" w:name="_Toc448239569"/>
      <w:bookmarkStart w:id="536" w:name="_Toc448240447"/>
      <w:bookmarkStart w:id="537" w:name="_Toc448241334"/>
      <w:bookmarkStart w:id="538" w:name="_Toc448239571"/>
      <w:bookmarkStart w:id="539" w:name="_Toc448241337"/>
      <w:bookmarkStart w:id="540" w:name="_Toc448239568"/>
      <w:bookmarkStart w:id="541" w:name="_Toc44824089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r>
        <w:rPr>
          <w:rFonts w:ascii="黑体" w:hAnsi="黑体" w:hint="eastAsia"/>
          <w:b w:val="0"/>
          <w:sz w:val="21"/>
          <w:szCs w:val="21"/>
        </w:rPr>
        <w:t>流程服务</w:t>
      </w:r>
    </w:p>
    <w:p w14:paraId="0497A009" w14:textId="77777777" w:rsidR="009E29AA" w:rsidRDefault="00776F09">
      <w:pPr>
        <w:pStyle w:val="23"/>
        <w:numPr>
          <w:ilvl w:val="0"/>
          <w:numId w:val="26"/>
        </w:numPr>
        <w:spacing w:line="312" w:lineRule="exact"/>
        <w:ind w:firstLineChars="0"/>
        <w:rPr>
          <w:rFonts w:ascii="宋体" w:hAnsi="宋体"/>
          <w:color w:val="000000" w:themeColor="text1"/>
        </w:rPr>
      </w:pPr>
      <w:r>
        <w:rPr>
          <w:rFonts w:ascii="宋体" w:hAnsi="宋体" w:hint="eastAsia"/>
          <w:color w:val="000000" w:themeColor="text1"/>
        </w:rPr>
        <w:t>应支撑流程的新建、流转、回退、终止；</w:t>
      </w:r>
    </w:p>
    <w:p w14:paraId="47E32AB9" w14:textId="77777777" w:rsidR="009E29AA" w:rsidRDefault="00776F09">
      <w:pPr>
        <w:pStyle w:val="23"/>
        <w:numPr>
          <w:ilvl w:val="0"/>
          <w:numId w:val="26"/>
        </w:numPr>
        <w:spacing w:line="312" w:lineRule="exact"/>
        <w:ind w:firstLineChars="0"/>
        <w:rPr>
          <w:rFonts w:ascii="宋体" w:hAnsi="宋体"/>
          <w:color w:val="000000" w:themeColor="text1"/>
        </w:rPr>
      </w:pPr>
      <w:r>
        <w:rPr>
          <w:rFonts w:ascii="宋体" w:hAnsi="宋体" w:hint="eastAsia"/>
          <w:color w:val="000000" w:themeColor="text1"/>
        </w:rPr>
        <w:t>应提供界面化工具，实现对流程状态信息的监控；</w:t>
      </w:r>
    </w:p>
    <w:p w14:paraId="70EAD08C" w14:textId="77777777" w:rsidR="009E29AA" w:rsidRDefault="00776F09">
      <w:pPr>
        <w:pStyle w:val="23"/>
        <w:numPr>
          <w:ilvl w:val="0"/>
          <w:numId w:val="26"/>
        </w:numPr>
        <w:spacing w:line="312" w:lineRule="exact"/>
        <w:ind w:firstLineChars="0"/>
        <w:rPr>
          <w:rFonts w:ascii="宋体" w:hAnsi="宋体"/>
          <w:color w:val="000000" w:themeColor="text1"/>
        </w:rPr>
      </w:pPr>
      <w:r>
        <w:rPr>
          <w:rFonts w:ascii="宋体" w:hAnsi="宋体" w:hint="eastAsia"/>
          <w:color w:val="000000" w:themeColor="text1"/>
        </w:rPr>
        <w:t>应提供查询工具，实现对流转历史的分析、统计、查询等功能。</w:t>
      </w:r>
    </w:p>
    <w:p w14:paraId="7B4F86CA" w14:textId="77777777" w:rsidR="009E29AA" w:rsidRDefault="00776F09">
      <w:pPr>
        <w:pStyle w:val="20"/>
        <w:spacing w:beforeLines="100" w:before="312" w:afterLines="100" w:after="312" w:line="240" w:lineRule="auto"/>
        <w:ind w:left="0" w:firstLine="0"/>
        <w:rPr>
          <w:rFonts w:ascii="黑体" w:hAnsi="黑体"/>
          <w:b w:val="0"/>
          <w:sz w:val="21"/>
          <w:szCs w:val="21"/>
        </w:rPr>
      </w:pPr>
      <w:r>
        <w:rPr>
          <w:rFonts w:ascii="黑体" w:hAnsi="黑体" w:hint="eastAsia"/>
          <w:b w:val="0"/>
          <w:sz w:val="21"/>
          <w:szCs w:val="21"/>
        </w:rPr>
        <w:t>人机界面</w:t>
      </w:r>
    </w:p>
    <w:p w14:paraId="34F2DE02"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配电网监控功能应提供丰富、友好的人机界面，供配电网运行、运维人员对配电线路进行监视、控制和管理，具体要求包括但不限于：</w:t>
      </w:r>
    </w:p>
    <w:p w14:paraId="643BB87C" w14:textId="77777777" w:rsidR="009E29AA" w:rsidRDefault="00776F09">
      <w:pPr>
        <w:pStyle w:val="23"/>
        <w:numPr>
          <w:ilvl w:val="0"/>
          <w:numId w:val="27"/>
        </w:numPr>
        <w:spacing w:line="312" w:lineRule="exact"/>
        <w:ind w:firstLineChars="0"/>
        <w:rPr>
          <w:rFonts w:ascii="宋体" w:hAnsi="宋体"/>
          <w:color w:val="000000" w:themeColor="text1"/>
        </w:rPr>
      </w:pPr>
      <w:r>
        <w:rPr>
          <w:rFonts w:ascii="宋体" w:hAnsi="宋体" w:hint="eastAsia"/>
          <w:color w:val="000000" w:themeColor="text1"/>
        </w:rPr>
        <w:lastRenderedPageBreak/>
        <w:t>界面操作，提供方便、直观和快速的操作方法和方便多样的调图方式，满足菜单驱动、操作简单、屏幕显示信息准确等要求；</w:t>
      </w:r>
    </w:p>
    <w:p w14:paraId="62214B01" w14:textId="77777777" w:rsidR="009E29AA" w:rsidRDefault="00776F09">
      <w:pPr>
        <w:pStyle w:val="23"/>
        <w:numPr>
          <w:ilvl w:val="0"/>
          <w:numId w:val="27"/>
        </w:numPr>
        <w:spacing w:line="312" w:lineRule="exact"/>
        <w:ind w:firstLineChars="0"/>
        <w:rPr>
          <w:rFonts w:ascii="宋体" w:hAnsi="宋体"/>
          <w:color w:val="000000" w:themeColor="text1"/>
        </w:rPr>
      </w:pPr>
      <w:r>
        <w:rPr>
          <w:rFonts w:ascii="宋体" w:hAnsi="宋体" w:hint="eastAsia"/>
          <w:color w:val="000000" w:themeColor="text1"/>
        </w:rPr>
        <w:t>图形显示，实时监视画面应支持厂站图、线路单线图、环网图、地理图和自动化系统运行工况图等；</w:t>
      </w:r>
    </w:p>
    <w:p w14:paraId="32475D06" w14:textId="77777777" w:rsidR="009E29AA" w:rsidRDefault="00776F09">
      <w:pPr>
        <w:pStyle w:val="23"/>
        <w:numPr>
          <w:ilvl w:val="0"/>
          <w:numId w:val="27"/>
        </w:numPr>
        <w:spacing w:line="312" w:lineRule="exact"/>
        <w:ind w:firstLineChars="0"/>
        <w:rPr>
          <w:rFonts w:ascii="宋体" w:hAnsi="宋体"/>
          <w:color w:val="000000" w:themeColor="text1"/>
        </w:rPr>
      </w:pPr>
      <w:r>
        <w:rPr>
          <w:rFonts w:ascii="宋体" w:hAnsi="宋体" w:hint="eastAsia"/>
          <w:color w:val="000000" w:themeColor="text1"/>
        </w:rPr>
        <w:t>交互操作画面，交互操作画面包括遥控、人工置位、报警确认、挂牌和临时跳接等各类操作执行画面等；</w:t>
      </w:r>
    </w:p>
    <w:p w14:paraId="76C88C16" w14:textId="77777777" w:rsidR="009E29AA" w:rsidRDefault="00776F09">
      <w:pPr>
        <w:pStyle w:val="23"/>
        <w:numPr>
          <w:ilvl w:val="0"/>
          <w:numId w:val="27"/>
        </w:numPr>
        <w:spacing w:line="312" w:lineRule="exact"/>
        <w:ind w:firstLineChars="0"/>
        <w:rPr>
          <w:rFonts w:ascii="宋体" w:hAnsi="宋体"/>
          <w:color w:val="000000" w:themeColor="text1"/>
        </w:rPr>
      </w:pPr>
      <w:r>
        <w:rPr>
          <w:rFonts w:ascii="宋体" w:hAnsi="宋体" w:hint="eastAsia"/>
          <w:color w:val="000000" w:themeColor="text1"/>
        </w:rPr>
        <w:t>数据设置、过滤、闭锁，可根据需要设置、过滤、闭锁各种类型的数据；</w:t>
      </w:r>
    </w:p>
    <w:p w14:paraId="06B33131" w14:textId="77777777" w:rsidR="009E29AA" w:rsidRDefault="00776F09">
      <w:pPr>
        <w:pStyle w:val="23"/>
        <w:numPr>
          <w:ilvl w:val="0"/>
          <w:numId w:val="27"/>
        </w:numPr>
        <w:spacing w:line="312" w:lineRule="exact"/>
        <w:ind w:firstLineChars="0"/>
        <w:rPr>
          <w:rFonts w:ascii="宋体" w:hAnsi="宋体"/>
          <w:color w:val="000000" w:themeColor="text1"/>
        </w:rPr>
      </w:pPr>
      <w:r>
        <w:rPr>
          <w:rFonts w:ascii="宋体" w:hAnsi="宋体" w:hint="eastAsia"/>
          <w:color w:val="000000" w:themeColor="text1"/>
        </w:rPr>
        <w:t>应支持多屏显示、图形多窗口、无级缩放、漫游、拖拽、分层分级显示等；</w:t>
      </w:r>
    </w:p>
    <w:p w14:paraId="2372C865" w14:textId="77777777" w:rsidR="009E29AA" w:rsidRDefault="00776F09">
      <w:pPr>
        <w:pStyle w:val="23"/>
        <w:numPr>
          <w:ilvl w:val="0"/>
          <w:numId w:val="27"/>
        </w:numPr>
        <w:spacing w:line="312" w:lineRule="exact"/>
        <w:ind w:firstLineChars="0"/>
        <w:rPr>
          <w:rFonts w:ascii="宋体" w:hAnsi="宋体"/>
          <w:color w:val="000000" w:themeColor="text1"/>
        </w:rPr>
      </w:pPr>
      <w:r>
        <w:rPr>
          <w:rFonts w:ascii="宋体" w:hAnsi="宋体" w:hint="eastAsia"/>
          <w:color w:val="000000" w:themeColor="text1"/>
        </w:rPr>
        <w:t>应支持设备快速查询和定位；</w:t>
      </w:r>
    </w:p>
    <w:p w14:paraId="057E88E3" w14:textId="77777777" w:rsidR="009E29AA" w:rsidRDefault="00776F09">
      <w:pPr>
        <w:pStyle w:val="23"/>
        <w:numPr>
          <w:ilvl w:val="0"/>
          <w:numId w:val="27"/>
        </w:numPr>
        <w:spacing w:line="312" w:lineRule="exact"/>
        <w:ind w:firstLineChars="0"/>
        <w:rPr>
          <w:rFonts w:ascii="宋体" w:hAnsi="宋体"/>
          <w:color w:val="000000" w:themeColor="text1"/>
        </w:rPr>
      </w:pPr>
      <w:r>
        <w:rPr>
          <w:rFonts w:ascii="宋体" w:hAnsi="宋体" w:hint="eastAsia"/>
          <w:color w:val="000000" w:themeColor="text1"/>
        </w:rPr>
        <w:t>应提供并支持国家标准一级字库汉字及矢量汉字；</w:t>
      </w:r>
    </w:p>
    <w:p w14:paraId="625616CC" w14:textId="77777777" w:rsidR="009E29AA" w:rsidRDefault="00776F09">
      <w:pPr>
        <w:pStyle w:val="23"/>
        <w:numPr>
          <w:ilvl w:val="0"/>
          <w:numId w:val="27"/>
        </w:numPr>
        <w:spacing w:line="312" w:lineRule="exact"/>
        <w:ind w:firstLineChars="0"/>
        <w:rPr>
          <w:rFonts w:ascii="宋体" w:hAnsi="宋体"/>
          <w:color w:val="000000" w:themeColor="text1"/>
        </w:rPr>
      </w:pPr>
      <w:r>
        <w:rPr>
          <w:rFonts w:ascii="宋体" w:hAnsi="宋体" w:hint="eastAsia"/>
          <w:color w:val="000000" w:themeColor="text1"/>
        </w:rPr>
        <w:t>人机界面应遵循</w:t>
      </w:r>
      <w:r>
        <w:rPr>
          <w:rFonts w:ascii="宋体" w:hAnsi="宋体"/>
          <w:color w:val="000000" w:themeColor="text1"/>
        </w:rPr>
        <w:t>CIM/E</w:t>
      </w:r>
      <w:r>
        <w:rPr>
          <w:rFonts w:ascii="宋体" w:hAnsi="宋体" w:hint="eastAsia"/>
          <w:color w:val="000000" w:themeColor="text1"/>
        </w:rPr>
        <w:t>、</w:t>
      </w:r>
      <w:r>
        <w:rPr>
          <w:rFonts w:ascii="宋体" w:hAnsi="宋体"/>
          <w:color w:val="000000" w:themeColor="text1"/>
        </w:rPr>
        <w:t>CIM/G</w:t>
      </w:r>
      <w:r>
        <w:rPr>
          <w:rFonts w:ascii="宋体" w:hAnsi="宋体" w:hint="eastAsia"/>
          <w:color w:val="000000" w:themeColor="text1"/>
        </w:rPr>
        <w:t>，支持相关授权单位</w:t>
      </w:r>
      <w:commentRangeStart w:id="542"/>
      <w:r>
        <w:rPr>
          <w:rFonts w:ascii="宋体" w:hAnsi="宋体" w:hint="eastAsia"/>
          <w:color w:val="000000" w:themeColor="text1"/>
        </w:rPr>
        <w:t>远程调阅</w:t>
      </w:r>
      <w:commentRangeEnd w:id="542"/>
      <w:r w:rsidR="00FE5B64">
        <w:rPr>
          <w:rStyle w:val="af9"/>
          <w:szCs w:val="20"/>
          <w:lang w:val="zh-CN"/>
        </w:rPr>
        <w:commentReference w:id="542"/>
      </w:r>
      <w:r>
        <w:rPr>
          <w:rFonts w:ascii="宋体" w:hAnsi="宋体" w:hint="eastAsia"/>
          <w:color w:val="000000" w:themeColor="text1"/>
        </w:rPr>
        <w:t>；</w:t>
      </w:r>
    </w:p>
    <w:p w14:paraId="1BB58201" w14:textId="77777777" w:rsidR="009E29AA" w:rsidRDefault="00776F09">
      <w:pPr>
        <w:pStyle w:val="23"/>
        <w:numPr>
          <w:ilvl w:val="0"/>
          <w:numId w:val="27"/>
        </w:numPr>
        <w:spacing w:line="312" w:lineRule="exact"/>
        <w:ind w:firstLineChars="0"/>
        <w:rPr>
          <w:rFonts w:ascii="宋体" w:hAnsi="宋体"/>
          <w:color w:val="000000" w:themeColor="text1"/>
        </w:rPr>
      </w:pPr>
      <w:r>
        <w:rPr>
          <w:rFonts w:ascii="宋体" w:hAnsi="宋体" w:hint="eastAsia"/>
          <w:color w:val="000000" w:themeColor="text1"/>
        </w:rPr>
        <w:t>应支持</w:t>
      </w:r>
      <w:r>
        <w:rPr>
          <w:rFonts w:ascii="宋体" w:hAnsi="宋体"/>
          <w:color w:val="000000" w:themeColor="text1"/>
        </w:rPr>
        <w:t>WEB浏览</w:t>
      </w:r>
      <w:r>
        <w:rPr>
          <w:rFonts w:ascii="宋体" w:hAnsi="宋体" w:hint="eastAsia"/>
          <w:color w:val="000000" w:themeColor="text1"/>
        </w:rPr>
        <w:t>方式访问</w:t>
      </w:r>
      <w:r>
        <w:rPr>
          <w:rFonts w:ascii="宋体" w:hAnsi="宋体"/>
          <w:color w:val="000000" w:themeColor="text1"/>
        </w:rPr>
        <w:t>。</w:t>
      </w:r>
    </w:p>
    <w:p w14:paraId="1D491770" w14:textId="77777777" w:rsidR="009E29AA" w:rsidRDefault="00776F09">
      <w:pPr>
        <w:pStyle w:val="20"/>
        <w:spacing w:beforeLines="100" w:before="312" w:afterLines="100" w:after="312" w:line="240" w:lineRule="auto"/>
        <w:ind w:left="0" w:firstLine="0"/>
        <w:rPr>
          <w:rFonts w:ascii="黑体" w:hAnsi="黑体"/>
          <w:b w:val="0"/>
          <w:sz w:val="21"/>
          <w:szCs w:val="21"/>
        </w:rPr>
      </w:pPr>
      <w:commentRangeStart w:id="543"/>
      <w:r>
        <w:rPr>
          <w:rFonts w:ascii="黑体" w:hAnsi="黑体" w:hint="eastAsia"/>
          <w:b w:val="0"/>
          <w:sz w:val="21"/>
          <w:szCs w:val="21"/>
        </w:rPr>
        <w:t>云技术应用</w:t>
      </w:r>
      <w:commentRangeEnd w:id="543"/>
      <w:r w:rsidR="00FE5B64">
        <w:rPr>
          <w:rStyle w:val="af9"/>
          <w:rFonts w:ascii="Times New Roman" w:eastAsia="宋体" w:hAnsi="Times New Roman"/>
          <w:b w:val="0"/>
          <w:lang w:val="zh-CN"/>
        </w:rPr>
        <w:commentReference w:id="543"/>
      </w:r>
    </w:p>
    <w:p w14:paraId="1814EA93" w14:textId="77777777" w:rsidR="009E29AA" w:rsidRDefault="00776F09">
      <w:pPr>
        <w:adjustRightInd/>
        <w:spacing w:line="312" w:lineRule="exact"/>
        <w:ind w:firstLineChars="150" w:firstLine="303"/>
        <w:rPr>
          <w:rFonts w:ascii="宋体" w:hAnsi="宋体"/>
          <w:color w:val="000000" w:themeColor="text1"/>
          <w:kern w:val="21"/>
        </w:rPr>
      </w:pPr>
      <w:r>
        <w:rPr>
          <w:rFonts w:ascii="宋体" w:hAnsi="宋体" w:hint="eastAsia"/>
          <w:color w:val="000000" w:themeColor="text1"/>
          <w:spacing w:val="-4"/>
        </w:rPr>
        <w:t>云技术应用</w:t>
      </w:r>
      <w:r>
        <w:rPr>
          <w:rFonts w:ascii="宋体" w:hAnsi="宋体" w:hint="eastAsia"/>
          <w:color w:val="000000" w:themeColor="text1"/>
        </w:rPr>
        <w:t>具体要求包括但不限于</w:t>
      </w:r>
      <w:r>
        <w:rPr>
          <w:rFonts w:ascii="宋体" w:hAnsi="宋体" w:hint="eastAsia"/>
          <w:color w:val="000000" w:themeColor="text1"/>
          <w:kern w:val="21"/>
        </w:rPr>
        <w:t>：</w:t>
      </w:r>
    </w:p>
    <w:p w14:paraId="7577B66E" w14:textId="77777777" w:rsidR="009E29AA" w:rsidRDefault="00776F09">
      <w:pPr>
        <w:pStyle w:val="23"/>
        <w:numPr>
          <w:ilvl w:val="0"/>
          <w:numId w:val="28"/>
        </w:numPr>
        <w:topLinePunct/>
        <w:adjustRightInd w:val="0"/>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配电主站可支持云存储、虚拟化、云计算等技术应用；</w:t>
      </w:r>
    </w:p>
    <w:p w14:paraId="0C9EA089" w14:textId="77777777" w:rsidR="009E29AA" w:rsidRDefault="00776F09">
      <w:pPr>
        <w:pStyle w:val="23"/>
        <w:numPr>
          <w:ilvl w:val="0"/>
          <w:numId w:val="28"/>
        </w:numPr>
        <w:topLinePunct/>
        <w:adjustRightInd w:val="0"/>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可应用公司</w:t>
      </w:r>
      <w:r>
        <w:rPr>
          <w:rFonts w:asciiTheme="minorEastAsia" w:eastAsiaTheme="minorEastAsia" w:hAnsiTheme="minorEastAsia"/>
          <w:color w:val="000000" w:themeColor="text1"/>
        </w:rPr>
        <w:t>云资源，</w:t>
      </w:r>
      <w:r>
        <w:rPr>
          <w:rFonts w:asciiTheme="minorEastAsia" w:eastAsiaTheme="minorEastAsia" w:hAnsiTheme="minorEastAsia" w:hint="eastAsia"/>
          <w:color w:val="000000" w:themeColor="text1"/>
        </w:rPr>
        <w:t>优化配电自动化系统主站</w:t>
      </w:r>
      <w:r>
        <w:rPr>
          <w:rFonts w:asciiTheme="minorEastAsia" w:eastAsiaTheme="minorEastAsia" w:hAnsiTheme="minorEastAsia"/>
          <w:color w:val="000000" w:themeColor="text1"/>
        </w:rPr>
        <w:t>；</w:t>
      </w:r>
    </w:p>
    <w:p w14:paraId="3C8163F0" w14:textId="77777777" w:rsidR="009E29AA" w:rsidRDefault="00776F09">
      <w:pPr>
        <w:pStyle w:val="23"/>
        <w:numPr>
          <w:ilvl w:val="0"/>
          <w:numId w:val="28"/>
        </w:numPr>
        <w:topLinePunct/>
        <w:adjustRightInd w:val="0"/>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可采用云技术构建配电主站运行环境。</w:t>
      </w:r>
    </w:p>
    <w:p w14:paraId="4AE3C28E" w14:textId="77777777" w:rsidR="009E29AA" w:rsidRDefault="00776F09">
      <w:pPr>
        <w:pStyle w:val="20"/>
        <w:spacing w:beforeLines="100" w:before="312" w:afterLines="100" w:after="312" w:line="240" w:lineRule="auto"/>
        <w:ind w:left="0" w:firstLine="0"/>
        <w:rPr>
          <w:rFonts w:ascii="黑体" w:hAnsi="黑体"/>
          <w:b w:val="0"/>
          <w:sz w:val="21"/>
          <w:szCs w:val="21"/>
        </w:rPr>
      </w:pPr>
      <w:r>
        <w:rPr>
          <w:rFonts w:ascii="黑体" w:hAnsi="黑体" w:hint="eastAsia"/>
          <w:b w:val="0"/>
          <w:sz w:val="21"/>
          <w:szCs w:val="21"/>
        </w:rPr>
        <w:t>报表管理</w:t>
      </w:r>
    </w:p>
    <w:p w14:paraId="1EABAFA8"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报表管理为各应用提供制作各种统计报表，具体要求包括但不限于：</w:t>
      </w:r>
    </w:p>
    <w:p w14:paraId="3B7E935A" w14:textId="77777777" w:rsidR="009E29AA" w:rsidRDefault="00776F09">
      <w:pPr>
        <w:pStyle w:val="23"/>
        <w:numPr>
          <w:ilvl w:val="0"/>
          <w:numId w:val="29"/>
        </w:numPr>
        <w:spacing w:line="312" w:lineRule="exact"/>
        <w:ind w:firstLineChars="0"/>
        <w:rPr>
          <w:rFonts w:ascii="宋体" w:hAnsi="宋体"/>
          <w:color w:val="000000" w:themeColor="text1"/>
        </w:rPr>
      </w:pPr>
      <w:r>
        <w:rPr>
          <w:rFonts w:ascii="宋体" w:hAnsi="宋体" w:hint="eastAsia"/>
          <w:color w:val="000000" w:themeColor="text1"/>
        </w:rPr>
        <w:t>具备报表属性设置、报表参数设置、报表生成、报表发布、报表打印、报表修改、报表浏览等功能；</w:t>
      </w:r>
    </w:p>
    <w:p w14:paraId="01E7BCF0" w14:textId="77777777" w:rsidR="009E29AA" w:rsidRDefault="00776F09">
      <w:pPr>
        <w:pStyle w:val="23"/>
        <w:numPr>
          <w:ilvl w:val="0"/>
          <w:numId w:val="29"/>
        </w:numPr>
        <w:spacing w:line="312" w:lineRule="exact"/>
        <w:ind w:firstLineChars="0"/>
        <w:rPr>
          <w:rFonts w:ascii="宋体" w:hAnsi="宋体"/>
          <w:color w:val="000000" w:themeColor="text1"/>
        </w:rPr>
      </w:pPr>
      <w:r>
        <w:rPr>
          <w:rFonts w:ascii="宋体" w:hAnsi="宋体"/>
          <w:color w:val="000000" w:themeColor="text1"/>
        </w:rPr>
        <w:t>数据来源应支持数据采集与运行监控数据、历史数据、用户设置数据及其他各种应用数据；</w:t>
      </w:r>
    </w:p>
    <w:p w14:paraId="3248037A" w14:textId="77777777" w:rsidR="009E29AA" w:rsidRDefault="00776F09">
      <w:pPr>
        <w:pStyle w:val="23"/>
        <w:numPr>
          <w:ilvl w:val="0"/>
          <w:numId w:val="29"/>
        </w:numPr>
        <w:spacing w:line="312" w:lineRule="exact"/>
        <w:ind w:firstLineChars="0"/>
        <w:rPr>
          <w:rFonts w:ascii="宋体" w:hAnsi="宋体"/>
          <w:color w:val="000000" w:themeColor="text1"/>
        </w:rPr>
      </w:pPr>
      <w:r>
        <w:rPr>
          <w:rFonts w:ascii="宋体" w:hAnsi="宋体"/>
          <w:color w:val="000000" w:themeColor="text1"/>
        </w:rPr>
        <w:t xml:space="preserve">应支持的报表类型包括： </w:t>
      </w:r>
    </w:p>
    <w:p w14:paraId="0FBA3352" w14:textId="77777777" w:rsidR="009E29AA" w:rsidRDefault="00776F09">
      <w:pPr>
        <w:pStyle w:val="23"/>
        <w:numPr>
          <w:ilvl w:val="0"/>
          <w:numId w:val="30"/>
        </w:numPr>
        <w:spacing w:line="312" w:lineRule="exact"/>
        <w:ind w:firstLineChars="0"/>
        <w:rPr>
          <w:rFonts w:ascii="宋体" w:hAnsi="宋体"/>
          <w:color w:val="000000" w:themeColor="text1"/>
        </w:rPr>
      </w:pPr>
      <w:r>
        <w:rPr>
          <w:rFonts w:ascii="宋体" w:hAnsi="宋体" w:hint="eastAsia"/>
          <w:color w:val="000000" w:themeColor="text1"/>
        </w:rPr>
        <w:t>电网运行和计划报表；</w:t>
      </w:r>
    </w:p>
    <w:p w14:paraId="754F8CA7" w14:textId="77777777" w:rsidR="009E29AA" w:rsidRDefault="00776F09">
      <w:pPr>
        <w:pStyle w:val="23"/>
        <w:numPr>
          <w:ilvl w:val="0"/>
          <w:numId w:val="30"/>
        </w:numPr>
        <w:spacing w:line="312" w:lineRule="exact"/>
        <w:ind w:firstLineChars="0"/>
        <w:rPr>
          <w:rFonts w:ascii="宋体" w:hAnsi="宋体"/>
          <w:color w:val="000000" w:themeColor="text1"/>
        </w:rPr>
      </w:pPr>
      <w:r>
        <w:rPr>
          <w:rFonts w:ascii="宋体" w:hAnsi="宋体" w:hint="eastAsia"/>
          <w:color w:val="000000" w:themeColor="text1"/>
        </w:rPr>
        <w:t>电网设备运行状态报表；</w:t>
      </w:r>
    </w:p>
    <w:p w14:paraId="07D3E7E5" w14:textId="77777777" w:rsidR="009E29AA" w:rsidRDefault="00776F09">
      <w:pPr>
        <w:pStyle w:val="23"/>
        <w:numPr>
          <w:ilvl w:val="0"/>
          <w:numId w:val="30"/>
        </w:numPr>
        <w:spacing w:line="312" w:lineRule="exact"/>
        <w:ind w:firstLineChars="0"/>
        <w:rPr>
          <w:rFonts w:ascii="宋体" w:hAnsi="宋体"/>
          <w:color w:val="000000" w:themeColor="text1"/>
        </w:rPr>
      </w:pPr>
      <w:r>
        <w:rPr>
          <w:rFonts w:ascii="宋体" w:hAnsi="宋体" w:hint="eastAsia"/>
          <w:color w:val="000000" w:themeColor="text1"/>
        </w:rPr>
        <w:t>设备运行异常报表；</w:t>
      </w:r>
    </w:p>
    <w:p w14:paraId="6773EE2B" w14:textId="77777777" w:rsidR="009E29AA" w:rsidRDefault="00776F09">
      <w:pPr>
        <w:pStyle w:val="23"/>
        <w:numPr>
          <w:ilvl w:val="0"/>
          <w:numId w:val="30"/>
        </w:numPr>
        <w:spacing w:line="312" w:lineRule="exact"/>
        <w:ind w:firstLineChars="0"/>
        <w:rPr>
          <w:rFonts w:ascii="宋体" w:hAnsi="宋体"/>
          <w:color w:val="000000" w:themeColor="text1"/>
        </w:rPr>
      </w:pPr>
      <w:commentRangeStart w:id="544"/>
      <w:r>
        <w:rPr>
          <w:rFonts w:ascii="宋体" w:hAnsi="宋体" w:hint="eastAsia"/>
          <w:color w:val="000000" w:themeColor="text1"/>
        </w:rPr>
        <w:t>配电终端投退记录报表；</w:t>
      </w:r>
    </w:p>
    <w:p w14:paraId="6584C761" w14:textId="77777777" w:rsidR="009E29AA" w:rsidRDefault="00776F09">
      <w:pPr>
        <w:pStyle w:val="23"/>
        <w:numPr>
          <w:ilvl w:val="0"/>
          <w:numId w:val="30"/>
        </w:numPr>
        <w:spacing w:line="312" w:lineRule="exact"/>
        <w:ind w:firstLineChars="0"/>
        <w:rPr>
          <w:rFonts w:ascii="宋体" w:hAnsi="宋体"/>
          <w:color w:val="000000" w:themeColor="text1"/>
        </w:rPr>
      </w:pPr>
      <w:r>
        <w:rPr>
          <w:rFonts w:ascii="宋体" w:hAnsi="宋体" w:hint="eastAsia"/>
          <w:color w:val="000000" w:themeColor="text1"/>
        </w:rPr>
        <w:t>开关变位记录报表；</w:t>
      </w:r>
    </w:p>
    <w:p w14:paraId="31E1B353" w14:textId="77777777" w:rsidR="009E29AA" w:rsidRDefault="00776F09">
      <w:pPr>
        <w:pStyle w:val="23"/>
        <w:numPr>
          <w:ilvl w:val="0"/>
          <w:numId w:val="30"/>
        </w:numPr>
        <w:spacing w:line="312" w:lineRule="exact"/>
        <w:ind w:firstLineChars="0"/>
        <w:rPr>
          <w:rFonts w:ascii="宋体" w:hAnsi="宋体"/>
          <w:color w:val="000000" w:themeColor="text1"/>
        </w:rPr>
      </w:pPr>
      <w:r>
        <w:rPr>
          <w:rFonts w:ascii="宋体" w:hAnsi="宋体" w:hint="eastAsia"/>
          <w:color w:val="000000" w:themeColor="text1"/>
        </w:rPr>
        <w:t>设备操作记录报表；</w:t>
      </w:r>
    </w:p>
    <w:p w14:paraId="3AA93DE3" w14:textId="77777777" w:rsidR="009E29AA" w:rsidRDefault="00776F09">
      <w:pPr>
        <w:pStyle w:val="23"/>
        <w:numPr>
          <w:ilvl w:val="0"/>
          <w:numId w:val="30"/>
        </w:numPr>
        <w:spacing w:line="312" w:lineRule="exact"/>
        <w:ind w:firstLineChars="0"/>
        <w:rPr>
          <w:rFonts w:ascii="宋体" w:hAnsi="宋体"/>
          <w:color w:val="000000" w:themeColor="text1"/>
        </w:rPr>
      </w:pPr>
      <w:r>
        <w:rPr>
          <w:rFonts w:ascii="宋体" w:hAnsi="宋体" w:hint="eastAsia"/>
          <w:color w:val="000000" w:themeColor="text1"/>
        </w:rPr>
        <w:t>主站设备运行记录。</w:t>
      </w:r>
      <w:commentRangeEnd w:id="544"/>
      <w:r w:rsidR="004B30B9">
        <w:rPr>
          <w:rStyle w:val="af9"/>
          <w:szCs w:val="20"/>
          <w:lang w:val="zh-CN"/>
        </w:rPr>
        <w:commentReference w:id="544"/>
      </w:r>
    </w:p>
    <w:p w14:paraId="09B7F2ED" w14:textId="77777777" w:rsidR="009E29AA" w:rsidRDefault="00776F09">
      <w:pPr>
        <w:pStyle w:val="23"/>
        <w:numPr>
          <w:ilvl w:val="0"/>
          <w:numId w:val="29"/>
        </w:numPr>
        <w:spacing w:line="312" w:lineRule="exact"/>
        <w:ind w:firstLineChars="0"/>
        <w:rPr>
          <w:rFonts w:ascii="宋体" w:hAnsi="宋体"/>
          <w:color w:val="000000" w:themeColor="text1"/>
        </w:rPr>
      </w:pPr>
      <w:r>
        <w:rPr>
          <w:rFonts w:ascii="宋体" w:hAnsi="宋体" w:hint="eastAsia"/>
          <w:color w:val="000000" w:themeColor="text1"/>
        </w:rPr>
        <w:t>可针对报表数据进行多种常用数学运算；</w:t>
      </w:r>
    </w:p>
    <w:p w14:paraId="70EF302F" w14:textId="77777777" w:rsidR="009E29AA" w:rsidRDefault="00776F09">
      <w:pPr>
        <w:pStyle w:val="23"/>
        <w:numPr>
          <w:ilvl w:val="0"/>
          <w:numId w:val="29"/>
        </w:numPr>
        <w:spacing w:line="312" w:lineRule="exact"/>
        <w:ind w:firstLineChars="0"/>
        <w:rPr>
          <w:rFonts w:ascii="宋体" w:hAnsi="宋体"/>
          <w:color w:val="000000" w:themeColor="text1"/>
        </w:rPr>
      </w:pPr>
      <w:r>
        <w:rPr>
          <w:rFonts w:ascii="宋体" w:hAnsi="宋体" w:hint="eastAsia"/>
          <w:color w:val="000000" w:themeColor="text1"/>
        </w:rPr>
        <w:t>应支持图文混排，曲线、棒图、饼图、位图等应能够嵌入报表；</w:t>
      </w:r>
    </w:p>
    <w:p w14:paraId="23185CDC" w14:textId="77777777" w:rsidR="009E29AA" w:rsidRDefault="00776F09">
      <w:pPr>
        <w:pStyle w:val="23"/>
        <w:numPr>
          <w:ilvl w:val="0"/>
          <w:numId w:val="29"/>
        </w:numPr>
        <w:spacing w:line="312" w:lineRule="exact"/>
        <w:ind w:firstLineChars="0"/>
        <w:rPr>
          <w:rFonts w:ascii="宋体" w:hAnsi="宋体"/>
          <w:color w:val="000000" w:themeColor="text1"/>
        </w:rPr>
      </w:pPr>
      <w:r>
        <w:rPr>
          <w:rFonts w:ascii="宋体" w:hAnsi="宋体" w:hint="eastAsia"/>
          <w:color w:val="000000" w:themeColor="text1"/>
        </w:rPr>
        <w:t>可按日、月、年等生成各种类型报表；</w:t>
      </w:r>
    </w:p>
    <w:p w14:paraId="78AF190B" w14:textId="77777777" w:rsidR="009E29AA" w:rsidRDefault="00776F09">
      <w:pPr>
        <w:pStyle w:val="23"/>
        <w:numPr>
          <w:ilvl w:val="0"/>
          <w:numId w:val="29"/>
        </w:numPr>
        <w:spacing w:line="312" w:lineRule="exact"/>
        <w:ind w:firstLineChars="0"/>
        <w:rPr>
          <w:rFonts w:ascii="宋体" w:hAnsi="宋体"/>
          <w:color w:val="000000" w:themeColor="text1"/>
        </w:rPr>
      </w:pPr>
      <w:r>
        <w:rPr>
          <w:rFonts w:ascii="宋体" w:hAnsi="宋体" w:hint="eastAsia"/>
          <w:color w:val="000000" w:themeColor="text1"/>
        </w:rPr>
        <w:t>报表的生成时间、内容、格式和打印时间应支持用户自定义。</w:t>
      </w:r>
    </w:p>
    <w:p w14:paraId="7060B2E1" w14:textId="77777777" w:rsidR="009E29AA" w:rsidRDefault="00776F09">
      <w:pPr>
        <w:pStyle w:val="20"/>
        <w:spacing w:beforeLines="100" w:before="312" w:afterLines="100" w:after="312" w:line="240" w:lineRule="auto"/>
        <w:ind w:left="0" w:firstLine="0"/>
        <w:rPr>
          <w:rFonts w:ascii="黑体" w:hAnsi="黑体"/>
          <w:b w:val="0"/>
          <w:sz w:val="21"/>
          <w:szCs w:val="21"/>
        </w:rPr>
      </w:pPr>
      <w:r>
        <w:rPr>
          <w:rFonts w:ascii="黑体" w:hAnsi="黑体" w:hint="eastAsia"/>
          <w:b w:val="0"/>
          <w:sz w:val="21"/>
          <w:szCs w:val="21"/>
        </w:rPr>
        <w:t>打印</w:t>
      </w:r>
    </w:p>
    <w:p w14:paraId="48BB538E"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应具备各种信息打印功能，包括定时和召唤打印各种实时和历史报表、批量打印报表、各类电网图形及统计信息打印等功能。</w:t>
      </w:r>
    </w:p>
    <w:p w14:paraId="55814521" w14:textId="77777777" w:rsidR="009E29AA" w:rsidRDefault="00776F09">
      <w:pPr>
        <w:pStyle w:val="1"/>
        <w:numPr>
          <w:ilvl w:val="0"/>
          <w:numId w:val="3"/>
        </w:numPr>
        <w:spacing w:beforeLines="100" w:before="312" w:afterLines="100" w:after="312" w:line="240" w:lineRule="auto"/>
        <w:ind w:left="0" w:firstLine="0"/>
        <w:rPr>
          <w:rFonts w:ascii="黑体" w:eastAsia="黑体" w:hAnsi="黑体"/>
          <w:b w:val="0"/>
          <w:sz w:val="21"/>
          <w:szCs w:val="21"/>
        </w:rPr>
      </w:pPr>
      <w:bookmarkStart w:id="545" w:name="_Toc456120616"/>
      <w:bookmarkStart w:id="546" w:name="_Toc456120671"/>
      <w:r>
        <w:rPr>
          <w:rFonts w:ascii="黑体" w:eastAsia="黑体" w:hAnsi="黑体" w:hint="eastAsia"/>
          <w:b w:val="0"/>
          <w:sz w:val="21"/>
          <w:szCs w:val="21"/>
        </w:rPr>
        <w:lastRenderedPageBreak/>
        <w:t>配电运行监控功能</w:t>
      </w:r>
      <w:bookmarkEnd w:id="545"/>
      <w:bookmarkEnd w:id="546"/>
    </w:p>
    <w:p w14:paraId="5B45D4F5" w14:textId="77777777" w:rsidR="009E29AA" w:rsidRDefault="00776F09">
      <w:pPr>
        <w:pStyle w:val="20"/>
        <w:spacing w:beforeLines="100" w:before="312" w:afterLines="100" w:after="312" w:line="240" w:lineRule="auto"/>
        <w:ind w:left="0" w:firstLine="0"/>
        <w:rPr>
          <w:rFonts w:ascii="黑体" w:hAnsi="黑体"/>
          <w:b w:val="0"/>
          <w:sz w:val="21"/>
          <w:szCs w:val="21"/>
        </w:rPr>
      </w:pPr>
      <w:r>
        <w:rPr>
          <w:rFonts w:ascii="黑体" w:hAnsi="黑体" w:hint="eastAsia"/>
          <w:b w:val="0"/>
          <w:sz w:val="21"/>
          <w:szCs w:val="21"/>
        </w:rPr>
        <w:t>基本功能</w:t>
      </w:r>
    </w:p>
    <w:p w14:paraId="2107B045" w14:textId="77777777" w:rsidR="009E29AA" w:rsidRDefault="00776F09">
      <w:pPr>
        <w:pStyle w:val="3"/>
        <w:spacing w:beforeLines="100" w:before="312" w:afterLines="100" w:after="312" w:line="240" w:lineRule="auto"/>
        <w:ind w:left="0" w:firstLine="0"/>
        <w:rPr>
          <w:rFonts w:ascii="黑体" w:eastAsia="黑体" w:hAnsi="黑体"/>
          <w:b w:val="0"/>
          <w:sz w:val="21"/>
          <w:szCs w:val="21"/>
        </w:rPr>
      </w:pPr>
      <w:r>
        <w:rPr>
          <w:rFonts w:ascii="黑体" w:eastAsia="黑体" w:hAnsi="黑体" w:hint="eastAsia"/>
          <w:b w:val="0"/>
          <w:sz w:val="21"/>
          <w:szCs w:val="21"/>
        </w:rPr>
        <w:t>配电数据采集与处理</w:t>
      </w:r>
    </w:p>
    <w:p w14:paraId="3F0204CF" w14:textId="77777777" w:rsidR="009E29AA" w:rsidRDefault="00776F09">
      <w:pPr>
        <w:pStyle w:val="4"/>
        <w:spacing w:beforeLines="100" w:before="312" w:afterLines="100" w:after="312" w:line="240" w:lineRule="auto"/>
        <w:ind w:left="0" w:firstLine="0"/>
        <w:rPr>
          <w:rFonts w:ascii="黑体" w:hAnsi="黑体"/>
          <w:b w:val="0"/>
          <w:szCs w:val="21"/>
        </w:rPr>
      </w:pPr>
      <w:r>
        <w:rPr>
          <w:rFonts w:ascii="黑体" w:hAnsi="黑体" w:hint="eastAsia"/>
          <w:b w:val="0"/>
          <w:sz w:val="21"/>
          <w:szCs w:val="21"/>
        </w:rPr>
        <w:t>数据采集</w:t>
      </w:r>
    </w:p>
    <w:p w14:paraId="4B7F4673"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具体要求包括但不限于：</w:t>
      </w:r>
      <w:r>
        <w:rPr>
          <w:rFonts w:ascii="宋体" w:hAnsi="宋体"/>
          <w:color w:val="000000" w:themeColor="text1"/>
        </w:rPr>
        <w:t xml:space="preserve"> </w:t>
      </w:r>
    </w:p>
    <w:p w14:paraId="6CBE8E07" w14:textId="77777777" w:rsidR="009E29AA" w:rsidRDefault="00776F09">
      <w:pPr>
        <w:pStyle w:val="23"/>
        <w:numPr>
          <w:ilvl w:val="0"/>
          <w:numId w:val="31"/>
        </w:numPr>
        <w:spacing w:line="312" w:lineRule="exact"/>
        <w:ind w:firstLineChars="0"/>
        <w:rPr>
          <w:rFonts w:ascii="宋体" w:hAnsi="宋体"/>
          <w:color w:val="000000" w:themeColor="text1"/>
        </w:rPr>
      </w:pPr>
      <w:r>
        <w:rPr>
          <w:rFonts w:ascii="宋体" w:hAnsi="宋体" w:hint="eastAsia"/>
          <w:color w:val="000000" w:themeColor="text1"/>
        </w:rPr>
        <w:t>应实现以下各类数据的采集和交换，包括但不限于：</w:t>
      </w:r>
    </w:p>
    <w:p w14:paraId="655BA418" w14:textId="77777777" w:rsidR="009E29AA" w:rsidRDefault="00776F09">
      <w:pPr>
        <w:pStyle w:val="23"/>
        <w:numPr>
          <w:ilvl w:val="0"/>
          <w:numId w:val="32"/>
        </w:numPr>
        <w:spacing w:line="312" w:lineRule="exact"/>
        <w:ind w:firstLineChars="0"/>
        <w:rPr>
          <w:rFonts w:ascii="宋体" w:hAnsi="宋体"/>
          <w:color w:val="000000" w:themeColor="text1"/>
        </w:rPr>
      </w:pPr>
      <w:r>
        <w:rPr>
          <w:rFonts w:ascii="宋体" w:hAnsi="宋体" w:hint="eastAsia"/>
          <w:color w:val="000000" w:themeColor="text1"/>
        </w:rPr>
        <w:t>电力系统运行的实时量测，如一次设备（馈线段、母线、开关等）的有功、无功、电流、电压值以及等模拟量，开关位置、隔离刀闸、接地刀闸位置以及远方控制投退信号等其他各种开关量和多状态的数字量；</w:t>
      </w:r>
    </w:p>
    <w:p w14:paraId="07B308CF" w14:textId="77777777" w:rsidR="009E29AA" w:rsidRDefault="00776F09">
      <w:pPr>
        <w:pStyle w:val="23"/>
        <w:numPr>
          <w:ilvl w:val="0"/>
          <w:numId w:val="32"/>
        </w:numPr>
        <w:spacing w:line="312" w:lineRule="exact"/>
        <w:ind w:firstLineChars="0"/>
        <w:rPr>
          <w:rFonts w:ascii="宋体" w:hAnsi="宋体"/>
          <w:color w:val="000000" w:themeColor="text1"/>
        </w:rPr>
      </w:pPr>
      <w:r>
        <w:rPr>
          <w:rFonts w:ascii="宋体" w:hAnsi="宋体" w:hint="eastAsia"/>
          <w:color w:val="000000" w:themeColor="text1"/>
        </w:rPr>
        <w:t>过流保护、零序保护等二次设备数据；</w:t>
      </w:r>
      <w:r>
        <w:rPr>
          <w:rFonts w:ascii="宋体" w:hAnsi="宋体"/>
          <w:color w:val="FF0000"/>
        </w:rPr>
        <w:t xml:space="preserve"> </w:t>
      </w:r>
    </w:p>
    <w:p w14:paraId="7A65A9BD" w14:textId="77777777" w:rsidR="009E29AA" w:rsidRDefault="00776F09">
      <w:pPr>
        <w:pStyle w:val="23"/>
        <w:numPr>
          <w:ilvl w:val="0"/>
          <w:numId w:val="32"/>
        </w:numPr>
        <w:spacing w:line="312" w:lineRule="exact"/>
        <w:ind w:firstLineChars="0"/>
        <w:rPr>
          <w:rFonts w:ascii="宋体" w:hAnsi="宋体"/>
          <w:color w:val="000000" w:themeColor="text1"/>
        </w:rPr>
      </w:pPr>
      <w:r>
        <w:rPr>
          <w:rFonts w:ascii="宋体" w:hAnsi="宋体" w:hint="eastAsia"/>
          <w:color w:val="000000" w:themeColor="text1"/>
        </w:rPr>
        <w:t>电网一次设备、二次设备状态信息数据；</w:t>
      </w:r>
    </w:p>
    <w:p w14:paraId="292DAEDF" w14:textId="77777777" w:rsidR="009E29AA" w:rsidRDefault="00776F09">
      <w:pPr>
        <w:pStyle w:val="23"/>
        <w:numPr>
          <w:ilvl w:val="0"/>
          <w:numId w:val="32"/>
        </w:numPr>
        <w:spacing w:line="312" w:lineRule="exact"/>
        <w:ind w:firstLineChars="0"/>
        <w:rPr>
          <w:rFonts w:ascii="宋体" w:hAnsi="宋体"/>
          <w:color w:val="000000" w:themeColor="text1"/>
        </w:rPr>
      </w:pPr>
      <w:r>
        <w:rPr>
          <w:rFonts w:ascii="宋体" w:hAnsi="宋体" w:hint="eastAsia"/>
          <w:color w:val="000000" w:themeColor="text1"/>
        </w:rPr>
        <w:t>控制数据，包括受控设备的量测值、状态信号和闭锁信号等；</w:t>
      </w:r>
    </w:p>
    <w:p w14:paraId="589A7A8D" w14:textId="1F881EBC" w:rsidR="009E29AA" w:rsidRDefault="00776F09">
      <w:pPr>
        <w:pStyle w:val="23"/>
        <w:numPr>
          <w:ilvl w:val="0"/>
          <w:numId w:val="32"/>
        </w:numPr>
        <w:spacing w:line="312" w:lineRule="exact"/>
        <w:ind w:firstLineChars="0"/>
        <w:rPr>
          <w:rFonts w:ascii="宋体" w:hAnsi="宋体"/>
          <w:color w:val="000000" w:themeColor="text1"/>
        </w:rPr>
      </w:pPr>
      <w:r>
        <w:rPr>
          <w:rFonts w:ascii="宋体" w:hAnsi="宋体" w:hint="eastAsia"/>
          <w:color w:val="000000" w:themeColor="text1"/>
        </w:rPr>
        <w:t>配电终端上传的数据，包括实时数据、历史数据、故障录波、日志文件、配置参数等，支持数据类型应满足</w:t>
      </w:r>
      <w:r w:rsidRPr="00F4627A">
        <w:rPr>
          <w:rFonts w:ascii="宋体" w:hAnsi="宋体" w:hint="eastAsia"/>
          <w:color w:val="FF0000"/>
        </w:rPr>
        <w:t>《</w:t>
      </w:r>
      <w:r w:rsidRPr="00F4627A">
        <w:rPr>
          <w:rFonts w:ascii="宋体" w:hAnsi="宋体"/>
          <w:color w:val="FF0000"/>
        </w:rPr>
        <w:t xml:space="preserve">Q/GDW XXX </w:t>
      </w:r>
      <w:r w:rsidRPr="00F4627A">
        <w:rPr>
          <w:rFonts w:ascii="宋体" w:hAnsi="宋体" w:hint="eastAsia"/>
          <w:color w:val="FF0000"/>
        </w:rPr>
        <w:t>配电自动化终端技术规范》和《</w:t>
      </w:r>
      <w:r w:rsidRPr="00F4627A">
        <w:rPr>
          <w:rFonts w:ascii="宋体" w:hAnsi="宋体"/>
          <w:color w:val="FF0000"/>
        </w:rPr>
        <w:t>Q/GDW</w:t>
      </w:r>
      <w:r w:rsidR="000C5C24" w:rsidRPr="000C5C24">
        <w:rPr>
          <w:rFonts w:ascii="宋体" w:hAnsi="宋体"/>
          <w:color w:val="FF0000"/>
        </w:rPr>
        <w:t xml:space="preserve"> </w:t>
      </w:r>
      <w:r w:rsidR="000C5C24" w:rsidRPr="00F4627A">
        <w:rPr>
          <w:rFonts w:ascii="宋体" w:hAnsi="宋体"/>
          <w:color w:val="FF0000"/>
        </w:rPr>
        <w:t>XXX</w:t>
      </w:r>
      <w:r w:rsidRPr="00F4627A">
        <w:rPr>
          <w:rFonts w:ascii="宋体" w:hAnsi="宋体"/>
          <w:color w:val="FF0000"/>
        </w:rPr>
        <w:t xml:space="preserve">  </w:t>
      </w:r>
      <w:r w:rsidRPr="00F4627A">
        <w:rPr>
          <w:rFonts w:ascii="宋体" w:hAnsi="宋体" w:hint="eastAsia"/>
          <w:color w:val="FF0000"/>
        </w:rPr>
        <w:t>配电自动化终端</w:t>
      </w:r>
      <w:r w:rsidRPr="00F4627A">
        <w:rPr>
          <w:rFonts w:ascii="宋体" w:hAnsi="宋体"/>
          <w:color w:val="FF0000"/>
        </w:rPr>
        <w:t>/</w:t>
      </w:r>
      <w:r w:rsidRPr="00F4627A">
        <w:rPr>
          <w:rFonts w:ascii="宋体" w:hAnsi="宋体" w:hint="eastAsia"/>
          <w:color w:val="FF0000"/>
        </w:rPr>
        <w:t>子站功能规范》和《</w:t>
      </w:r>
      <w:r w:rsidRPr="00F4627A">
        <w:rPr>
          <w:rFonts w:ascii="宋体" w:hAnsi="宋体"/>
          <w:color w:val="FF0000"/>
        </w:rPr>
        <w:t xml:space="preserve">Q/GDW XXX </w:t>
      </w:r>
      <w:r w:rsidRPr="00F4627A">
        <w:rPr>
          <w:rFonts w:ascii="宋体" w:hAnsi="宋体" w:hint="eastAsia"/>
          <w:color w:val="FF0000"/>
        </w:rPr>
        <w:t>配电线路</w:t>
      </w:r>
      <w:r w:rsidRPr="00F4627A">
        <w:rPr>
          <w:rFonts w:ascii="宋体" w:hAnsi="宋体"/>
          <w:color w:val="FF0000"/>
        </w:rPr>
        <w:t>故障定位装置</w:t>
      </w:r>
      <w:r w:rsidRPr="00F4627A">
        <w:rPr>
          <w:rFonts w:ascii="宋体" w:hAnsi="宋体" w:hint="eastAsia"/>
          <w:color w:val="FF0000"/>
        </w:rPr>
        <w:t>技术规范》要求</w:t>
      </w:r>
      <w:r>
        <w:rPr>
          <w:rFonts w:ascii="宋体" w:hAnsi="宋体" w:hint="eastAsia"/>
          <w:color w:val="000000" w:themeColor="text1"/>
        </w:rPr>
        <w:t>；</w:t>
      </w:r>
    </w:p>
    <w:p w14:paraId="395C4F63" w14:textId="77777777" w:rsidR="009E29AA" w:rsidRDefault="00776F09">
      <w:pPr>
        <w:pStyle w:val="23"/>
        <w:numPr>
          <w:ilvl w:val="0"/>
          <w:numId w:val="32"/>
        </w:numPr>
        <w:spacing w:line="312" w:lineRule="exact"/>
        <w:ind w:firstLineChars="0"/>
        <w:rPr>
          <w:rFonts w:ascii="宋体" w:hAnsi="宋体"/>
          <w:color w:val="000000" w:themeColor="text1"/>
        </w:rPr>
      </w:pPr>
      <w:r>
        <w:rPr>
          <w:rFonts w:ascii="宋体" w:hAnsi="宋体" w:hint="eastAsia"/>
          <w:color w:val="000000" w:themeColor="text1"/>
        </w:rPr>
        <w:t>卫星时钟、直流电源、</w:t>
      </w:r>
      <w:r>
        <w:rPr>
          <w:rFonts w:ascii="宋体" w:hAnsi="宋体"/>
          <w:color w:val="000000" w:themeColor="text1"/>
        </w:rPr>
        <w:t>UPS</w:t>
      </w:r>
      <w:r>
        <w:rPr>
          <w:rFonts w:ascii="宋体" w:hAnsi="宋体" w:hint="eastAsia"/>
          <w:color w:val="000000" w:themeColor="text1"/>
        </w:rPr>
        <w:t>或其它计算机系统传送来的数据及人工设定的数据；</w:t>
      </w:r>
    </w:p>
    <w:p w14:paraId="255E4C7A" w14:textId="77777777" w:rsidR="009E29AA" w:rsidRDefault="00776F09">
      <w:pPr>
        <w:pStyle w:val="23"/>
        <w:numPr>
          <w:ilvl w:val="0"/>
          <w:numId w:val="32"/>
        </w:numPr>
        <w:spacing w:line="312" w:lineRule="exact"/>
        <w:ind w:firstLineChars="0"/>
        <w:rPr>
          <w:rFonts w:hAnsi="宋体"/>
          <w:szCs w:val="21"/>
        </w:rPr>
      </w:pPr>
      <w:r>
        <w:rPr>
          <w:rFonts w:ascii="宋体" w:hAnsi="宋体" w:hint="eastAsia"/>
          <w:kern w:val="0"/>
          <w:szCs w:val="21"/>
        </w:rPr>
        <w:t>配电站房、配电电缆、架空线路、配电开关、配电变压器等设备电气、环境、通道等</w:t>
      </w:r>
      <w:r>
        <w:rPr>
          <w:rFonts w:hAnsi="宋体" w:hint="eastAsia"/>
          <w:szCs w:val="21"/>
        </w:rPr>
        <w:t>状态数据</w:t>
      </w:r>
    </w:p>
    <w:p w14:paraId="2DA8B10C" w14:textId="77777777" w:rsidR="009E29AA" w:rsidRDefault="00776F09">
      <w:pPr>
        <w:pStyle w:val="23"/>
        <w:numPr>
          <w:ilvl w:val="0"/>
          <w:numId w:val="32"/>
        </w:numPr>
        <w:spacing w:line="312" w:lineRule="exact"/>
        <w:ind w:firstLineChars="0"/>
        <w:rPr>
          <w:rFonts w:ascii="宋体" w:hAnsi="宋体"/>
          <w:color w:val="000000" w:themeColor="text1"/>
        </w:rPr>
      </w:pPr>
      <w:r>
        <w:rPr>
          <w:rFonts w:ascii="宋体" w:hAnsi="宋体"/>
          <w:color w:val="000000" w:themeColor="text1"/>
        </w:rPr>
        <w:t>电量数据；</w:t>
      </w:r>
    </w:p>
    <w:p w14:paraId="3B9CF333" w14:textId="77777777" w:rsidR="009E29AA" w:rsidRDefault="00776F09">
      <w:pPr>
        <w:pStyle w:val="23"/>
        <w:numPr>
          <w:ilvl w:val="0"/>
          <w:numId w:val="31"/>
        </w:numPr>
        <w:spacing w:line="312" w:lineRule="exact"/>
        <w:ind w:firstLineChars="0"/>
        <w:rPr>
          <w:rFonts w:ascii="宋体" w:hAnsi="宋体"/>
          <w:color w:val="000000" w:themeColor="text1"/>
        </w:rPr>
      </w:pPr>
      <w:r>
        <w:rPr>
          <w:rFonts w:ascii="宋体" w:hAnsi="宋体" w:hint="eastAsia"/>
          <w:color w:val="000000" w:themeColor="text1"/>
        </w:rPr>
        <w:t>广域分布式数据采集，支持数据采集应用分布在广域范围内的不同位置，通过统筹协调工作共同完成多区域一体化的数据采集任务并在全系统共享；</w:t>
      </w:r>
    </w:p>
    <w:p w14:paraId="0F2ABD34" w14:textId="77777777" w:rsidR="009E29AA" w:rsidRDefault="00776F09">
      <w:pPr>
        <w:pStyle w:val="23"/>
        <w:numPr>
          <w:ilvl w:val="0"/>
          <w:numId w:val="31"/>
        </w:numPr>
        <w:spacing w:line="312" w:lineRule="exact"/>
        <w:ind w:firstLineChars="0"/>
        <w:rPr>
          <w:rFonts w:ascii="宋体" w:hAnsi="宋体"/>
          <w:color w:val="000000" w:themeColor="text1"/>
        </w:rPr>
      </w:pPr>
      <w:r>
        <w:rPr>
          <w:rFonts w:ascii="宋体" w:hAnsi="宋体" w:hint="eastAsia"/>
          <w:color w:val="000000" w:themeColor="text1"/>
        </w:rPr>
        <w:t>大数据量采集，应能满足大数据量采集的实时响应需要，支持数据采集负载均衡处理；</w:t>
      </w:r>
    </w:p>
    <w:p w14:paraId="75A926EA" w14:textId="62BC6584" w:rsidR="009E29AA" w:rsidRDefault="00776F09">
      <w:pPr>
        <w:pStyle w:val="23"/>
        <w:numPr>
          <w:ilvl w:val="0"/>
          <w:numId w:val="31"/>
        </w:numPr>
        <w:spacing w:line="312" w:lineRule="exact"/>
        <w:ind w:firstLineChars="0"/>
        <w:rPr>
          <w:rFonts w:ascii="宋体" w:hAnsi="宋体"/>
          <w:color w:val="000000" w:themeColor="text1"/>
        </w:rPr>
      </w:pPr>
      <w:r>
        <w:rPr>
          <w:rFonts w:ascii="宋体" w:hAnsi="宋体" w:hint="eastAsia"/>
          <w:color w:val="000000" w:themeColor="text1"/>
        </w:rPr>
        <w:t>应支持</w:t>
      </w:r>
      <w:r>
        <w:rPr>
          <w:rFonts w:ascii="宋体" w:hAnsi="宋体"/>
          <w:color w:val="000000" w:themeColor="text1"/>
        </w:rPr>
        <w:t>DL/T 634</w:t>
      </w:r>
      <w:r>
        <w:rPr>
          <w:rFonts w:ascii="宋体" w:hAnsi="宋体" w:hint="eastAsia"/>
          <w:color w:val="000000" w:themeColor="text1"/>
        </w:rPr>
        <w:t>《远动设备及系统》标准（</w:t>
      </w:r>
      <w:r>
        <w:rPr>
          <w:rFonts w:ascii="宋体" w:hAnsi="宋体"/>
          <w:color w:val="000000" w:themeColor="text1"/>
        </w:rPr>
        <w:t>IEC 60870</w:t>
      </w:r>
      <w:r>
        <w:rPr>
          <w:rFonts w:ascii="宋体" w:hAnsi="宋体" w:hint="eastAsia"/>
          <w:color w:val="000000" w:themeColor="text1"/>
        </w:rPr>
        <w:t>）的</w:t>
      </w:r>
      <w:r>
        <w:rPr>
          <w:rFonts w:ascii="宋体" w:hAnsi="宋体"/>
          <w:color w:val="000000" w:themeColor="text1"/>
        </w:rPr>
        <w:t>104</w:t>
      </w:r>
      <w:r>
        <w:rPr>
          <w:rFonts w:ascii="宋体" w:hAnsi="宋体" w:hint="eastAsia"/>
          <w:color w:val="000000" w:themeColor="text1"/>
        </w:rPr>
        <w:t>、</w:t>
      </w:r>
      <w:r>
        <w:rPr>
          <w:rFonts w:ascii="宋体" w:hAnsi="宋体"/>
          <w:color w:val="000000" w:themeColor="text1"/>
        </w:rPr>
        <w:t>101</w:t>
      </w:r>
      <w:r>
        <w:rPr>
          <w:rFonts w:ascii="宋体" w:hAnsi="宋体" w:hint="eastAsia"/>
          <w:color w:val="000000" w:themeColor="text1"/>
        </w:rPr>
        <w:t>通信规约或符合</w:t>
      </w:r>
      <w:r>
        <w:rPr>
          <w:rFonts w:ascii="宋体" w:hAnsi="宋体"/>
          <w:color w:val="000000" w:themeColor="text1"/>
        </w:rPr>
        <w:t>DL/T 860</w:t>
      </w:r>
      <w:r w:rsidRPr="00C7474D">
        <w:rPr>
          <w:rFonts w:ascii="宋体" w:hAnsi="宋体" w:hint="eastAsia"/>
        </w:rPr>
        <w:t>《</w:t>
      </w:r>
      <w:r w:rsidR="00F13558" w:rsidRPr="00C7474D">
        <w:rPr>
          <w:rFonts w:ascii="宋体" w:hAnsi="宋体" w:hint="eastAsia"/>
        </w:rPr>
        <w:t>电力自动化通信网络和系统</w:t>
      </w:r>
      <w:r w:rsidRPr="00C7474D">
        <w:rPr>
          <w:rFonts w:ascii="宋体" w:hAnsi="宋体" w:hint="eastAsia"/>
        </w:rPr>
        <w:t>》</w:t>
      </w:r>
      <w:r>
        <w:rPr>
          <w:rFonts w:ascii="宋体" w:hAnsi="宋体" w:hint="eastAsia"/>
          <w:color w:val="000000" w:themeColor="text1"/>
        </w:rPr>
        <w:t>标准（</w:t>
      </w:r>
      <w:r>
        <w:rPr>
          <w:rFonts w:ascii="宋体" w:hAnsi="宋体"/>
          <w:color w:val="000000" w:themeColor="text1"/>
        </w:rPr>
        <w:t>IEC 61850</w:t>
      </w:r>
      <w:r>
        <w:rPr>
          <w:rFonts w:ascii="宋体" w:hAnsi="宋体" w:hint="eastAsia"/>
          <w:color w:val="000000" w:themeColor="text1"/>
        </w:rPr>
        <w:t>）的协议；</w:t>
      </w:r>
    </w:p>
    <w:p w14:paraId="7546D398" w14:textId="77777777" w:rsidR="009E29AA" w:rsidRDefault="00776F09">
      <w:pPr>
        <w:pStyle w:val="23"/>
        <w:numPr>
          <w:ilvl w:val="0"/>
          <w:numId w:val="31"/>
        </w:numPr>
        <w:spacing w:line="312" w:lineRule="exact"/>
        <w:ind w:firstLineChars="0"/>
        <w:rPr>
          <w:rFonts w:ascii="宋体" w:hAnsi="宋体"/>
          <w:color w:val="000000" w:themeColor="text1"/>
        </w:rPr>
      </w:pPr>
      <w:commentRangeStart w:id="547"/>
      <w:r>
        <w:rPr>
          <w:rFonts w:ascii="宋体" w:hAnsi="宋体" w:hint="eastAsia"/>
          <w:color w:val="000000" w:themeColor="text1"/>
        </w:rPr>
        <w:t>具备错误检测功能，能对接收的数据进行错误条件检查并进行相应处理</w:t>
      </w:r>
      <w:commentRangeEnd w:id="547"/>
      <w:r w:rsidR="00461445">
        <w:rPr>
          <w:rStyle w:val="af9"/>
          <w:szCs w:val="20"/>
          <w:lang w:val="zh-CN"/>
        </w:rPr>
        <w:commentReference w:id="547"/>
      </w:r>
    </w:p>
    <w:p w14:paraId="39306056" w14:textId="77777777" w:rsidR="009E29AA" w:rsidRDefault="00776F09">
      <w:pPr>
        <w:pStyle w:val="23"/>
        <w:numPr>
          <w:ilvl w:val="0"/>
          <w:numId w:val="31"/>
        </w:numPr>
        <w:spacing w:line="312" w:lineRule="exact"/>
        <w:ind w:firstLineChars="0"/>
        <w:rPr>
          <w:rFonts w:ascii="宋体" w:hAnsi="宋体"/>
          <w:color w:val="000000" w:themeColor="text1"/>
        </w:rPr>
      </w:pPr>
      <w:r>
        <w:rPr>
          <w:rFonts w:ascii="宋体" w:hAnsi="宋体" w:hint="eastAsia"/>
          <w:color w:val="000000" w:themeColor="text1"/>
        </w:rPr>
        <w:t>支持光纤、无线等通信方式，数据采集应满足以下要求：</w:t>
      </w:r>
    </w:p>
    <w:p w14:paraId="0FEC8F4C" w14:textId="77777777" w:rsidR="009E29AA" w:rsidRDefault="00776F09">
      <w:pPr>
        <w:pStyle w:val="23"/>
        <w:numPr>
          <w:ilvl w:val="0"/>
          <w:numId w:val="33"/>
        </w:numPr>
        <w:spacing w:line="312" w:lineRule="exact"/>
        <w:ind w:firstLineChars="0"/>
        <w:rPr>
          <w:rFonts w:ascii="宋体" w:hAnsi="宋体"/>
          <w:color w:val="000000" w:themeColor="text1"/>
        </w:rPr>
      </w:pPr>
      <w:r>
        <w:rPr>
          <w:rFonts w:ascii="宋体" w:hAnsi="宋体" w:hint="eastAsia"/>
          <w:color w:val="000000" w:themeColor="text1"/>
        </w:rPr>
        <w:t>数据采集应满足国家发展和改革委员会令</w:t>
      </w:r>
      <w:r>
        <w:rPr>
          <w:rFonts w:ascii="宋体" w:hAnsi="宋体"/>
          <w:color w:val="000000" w:themeColor="text1"/>
        </w:rPr>
        <w:t>2014</w:t>
      </w:r>
      <w:r>
        <w:rPr>
          <w:rFonts w:ascii="宋体" w:hAnsi="宋体" w:hint="eastAsia"/>
          <w:color w:val="000000" w:themeColor="text1"/>
        </w:rPr>
        <w:t>年第</w:t>
      </w:r>
      <w:r>
        <w:rPr>
          <w:rFonts w:ascii="宋体" w:hAnsi="宋体"/>
          <w:color w:val="000000" w:themeColor="text1"/>
        </w:rPr>
        <w:t>14</w:t>
      </w:r>
      <w:r>
        <w:rPr>
          <w:rFonts w:ascii="宋体" w:hAnsi="宋体" w:hint="eastAsia"/>
          <w:color w:val="000000" w:themeColor="text1"/>
        </w:rPr>
        <w:t>号《电力监控系统安全防护规定》的要求，应在安全接入区采用专用服务器，专用服务器支持主备、负载均衡处理；</w:t>
      </w:r>
    </w:p>
    <w:p w14:paraId="0142181A" w14:textId="77777777" w:rsidR="009E29AA" w:rsidRDefault="00776F09">
      <w:pPr>
        <w:pStyle w:val="23"/>
        <w:numPr>
          <w:ilvl w:val="0"/>
          <w:numId w:val="33"/>
        </w:numPr>
        <w:spacing w:line="312" w:lineRule="exact"/>
        <w:ind w:firstLineChars="0"/>
        <w:rPr>
          <w:rFonts w:ascii="宋体" w:hAnsi="宋体"/>
          <w:color w:val="000000" w:themeColor="text1"/>
        </w:rPr>
      </w:pPr>
      <w:r>
        <w:rPr>
          <w:rFonts w:ascii="宋体" w:hAnsi="宋体" w:hint="eastAsia"/>
          <w:color w:val="000000" w:themeColor="text1"/>
        </w:rPr>
        <w:t>无线公网数据采集应支持无线通信方式配电终端低功耗、低数据流量等相关应用要求。</w:t>
      </w:r>
    </w:p>
    <w:p w14:paraId="5FA3477A" w14:textId="77777777" w:rsidR="009E29AA" w:rsidRDefault="00776F09">
      <w:pPr>
        <w:pStyle w:val="4"/>
        <w:spacing w:beforeLines="100" w:before="312" w:afterLines="100" w:after="312" w:line="240" w:lineRule="auto"/>
        <w:ind w:left="0" w:firstLine="0"/>
        <w:rPr>
          <w:rFonts w:ascii="黑体" w:hAnsi="黑体"/>
          <w:b w:val="0"/>
          <w:sz w:val="21"/>
          <w:szCs w:val="21"/>
        </w:rPr>
      </w:pPr>
      <w:r>
        <w:rPr>
          <w:rFonts w:ascii="黑体" w:hAnsi="黑体" w:hint="eastAsia"/>
          <w:b w:val="0"/>
          <w:sz w:val="21"/>
          <w:szCs w:val="21"/>
        </w:rPr>
        <w:t>数据处理</w:t>
      </w:r>
    </w:p>
    <w:p w14:paraId="15FA0FB5"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数据处理应具备模拟量处理、状态量处理、非实测数据处理、数据质量码、平衡率计算、计算及统计等功能。</w:t>
      </w:r>
    </w:p>
    <w:p w14:paraId="35393F6A" w14:textId="77777777" w:rsidR="009E29AA" w:rsidRDefault="00776F09">
      <w:pPr>
        <w:pStyle w:val="23"/>
        <w:numPr>
          <w:ilvl w:val="0"/>
          <w:numId w:val="34"/>
        </w:numPr>
        <w:spacing w:line="312" w:lineRule="exact"/>
        <w:ind w:firstLineChars="0"/>
        <w:rPr>
          <w:rFonts w:ascii="宋体" w:hAnsi="宋体"/>
          <w:color w:val="000000" w:themeColor="text1"/>
        </w:rPr>
      </w:pPr>
      <w:r>
        <w:rPr>
          <w:rFonts w:ascii="宋体" w:hAnsi="宋体" w:hint="eastAsia"/>
          <w:color w:val="000000" w:themeColor="text1"/>
        </w:rPr>
        <w:t>模拟量处理</w:t>
      </w:r>
    </w:p>
    <w:p w14:paraId="704282DF"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应能处理一次设备（馈线段、母线、开关等）的有功、无功、电流、电压值等模拟量。</w:t>
      </w:r>
    </w:p>
    <w:p w14:paraId="42A39C26"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对模拟量的处理应实现以下功能：</w:t>
      </w:r>
    </w:p>
    <w:p w14:paraId="19AA3074" w14:textId="77777777" w:rsidR="009E29AA" w:rsidRDefault="00776F09">
      <w:pPr>
        <w:pStyle w:val="23"/>
        <w:numPr>
          <w:ilvl w:val="0"/>
          <w:numId w:val="35"/>
        </w:numPr>
        <w:spacing w:line="312" w:lineRule="exact"/>
        <w:ind w:firstLineChars="0"/>
        <w:rPr>
          <w:rFonts w:ascii="宋体" w:hAnsi="宋体"/>
          <w:color w:val="000000" w:themeColor="text1"/>
        </w:rPr>
      </w:pPr>
      <w:r>
        <w:rPr>
          <w:rFonts w:ascii="宋体" w:hAnsi="宋体" w:hint="eastAsia"/>
          <w:color w:val="000000" w:themeColor="text1"/>
        </w:rPr>
        <w:t>提供数据有效性检查和数据过滤；</w:t>
      </w:r>
    </w:p>
    <w:p w14:paraId="31119308" w14:textId="77777777" w:rsidR="009E29AA" w:rsidRDefault="00776F09">
      <w:pPr>
        <w:pStyle w:val="23"/>
        <w:numPr>
          <w:ilvl w:val="0"/>
          <w:numId w:val="35"/>
        </w:numPr>
        <w:spacing w:line="312" w:lineRule="exact"/>
        <w:ind w:firstLineChars="0"/>
        <w:rPr>
          <w:rFonts w:ascii="宋体" w:hAnsi="宋体"/>
          <w:color w:val="000000" w:themeColor="text1"/>
        </w:rPr>
      </w:pPr>
      <w:r>
        <w:rPr>
          <w:rFonts w:ascii="宋体" w:hAnsi="宋体" w:hint="eastAsia"/>
          <w:color w:val="000000" w:themeColor="text1"/>
        </w:rPr>
        <w:t>提供零漂处理功能，且模拟量的零漂参数可设置；</w:t>
      </w:r>
    </w:p>
    <w:p w14:paraId="0A4258ED" w14:textId="77777777" w:rsidR="009E29AA" w:rsidRDefault="00776F09">
      <w:pPr>
        <w:pStyle w:val="23"/>
        <w:numPr>
          <w:ilvl w:val="0"/>
          <w:numId w:val="35"/>
        </w:numPr>
        <w:spacing w:line="312" w:lineRule="exact"/>
        <w:ind w:firstLineChars="0"/>
        <w:rPr>
          <w:rFonts w:ascii="宋体" w:hAnsi="宋体"/>
          <w:color w:val="000000" w:themeColor="text1"/>
        </w:rPr>
      </w:pPr>
      <w:r>
        <w:rPr>
          <w:rFonts w:ascii="宋体" w:hAnsi="宋体" w:hint="eastAsia"/>
          <w:color w:val="000000" w:themeColor="text1"/>
        </w:rPr>
        <w:t>提供限值检查功能，并支持不同时段使用不同限值；</w:t>
      </w:r>
    </w:p>
    <w:p w14:paraId="2E5A265C" w14:textId="77777777" w:rsidR="009E29AA" w:rsidRDefault="00776F09">
      <w:pPr>
        <w:pStyle w:val="23"/>
        <w:numPr>
          <w:ilvl w:val="0"/>
          <w:numId w:val="35"/>
        </w:numPr>
        <w:spacing w:line="312" w:lineRule="exact"/>
        <w:ind w:firstLineChars="0"/>
        <w:rPr>
          <w:rFonts w:ascii="宋体" w:hAnsi="宋体"/>
          <w:color w:val="000000" w:themeColor="text1"/>
        </w:rPr>
      </w:pPr>
      <w:r>
        <w:rPr>
          <w:rFonts w:ascii="宋体" w:hAnsi="宋体" w:hint="eastAsia"/>
          <w:color w:val="000000" w:themeColor="text1"/>
        </w:rPr>
        <w:lastRenderedPageBreak/>
        <w:t>提供数据变化率的限值检查功能，当模拟量在指定时间段内的变化超过指定阀值时，给出告警；</w:t>
      </w:r>
    </w:p>
    <w:p w14:paraId="537E5BFB" w14:textId="77777777" w:rsidR="009E29AA" w:rsidRDefault="00776F09">
      <w:pPr>
        <w:pStyle w:val="23"/>
        <w:numPr>
          <w:ilvl w:val="0"/>
          <w:numId w:val="35"/>
        </w:numPr>
        <w:spacing w:line="312" w:lineRule="exact"/>
        <w:ind w:firstLineChars="0"/>
        <w:rPr>
          <w:rFonts w:ascii="宋体" w:hAnsi="宋体"/>
          <w:color w:val="000000" w:themeColor="text1"/>
        </w:rPr>
      </w:pPr>
      <w:r>
        <w:rPr>
          <w:rFonts w:ascii="宋体" w:hAnsi="宋体" w:hint="eastAsia"/>
          <w:color w:val="000000" w:themeColor="text1"/>
        </w:rPr>
        <w:t>支持人工输入数据；</w:t>
      </w:r>
    </w:p>
    <w:p w14:paraId="319B8DBE" w14:textId="77777777" w:rsidR="009E29AA" w:rsidRDefault="00776F09">
      <w:pPr>
        <w:pStyle w:val="23"/>
        <w:numPr>
          <w:ilvl w:val="0"/>
          <w:numId w:val="35"/>
        </w:numPr>
        <w:spacing w:line="312" w:lineRule="exact"/>
        <w:ind w:firstLineChars="0"/>
        <w:rPr>
          <w:rFonts w:ascii="宋体" w:hAnsi="宋体"/>
          <w:color w:val="000000" w:themeColor="text1"/>
        </w:rPr>
      </w:pPr>
      <w:r>
        <w:rPr>
          <w:rFonts w:ascii="宋体" w:hAnsi="宋体" w:hint="eastAsia"/>
          <w:color w:val="000000" w:themeColor="text1"/>
        </w:rPr>
        <w:t>可以自动设置数据质量标签；</w:t>
      </w:r>
    </w:p>
    <w:p w14:paraId="37997888" w14:textId="77777777" w:rsidR="009E29AA" w:rsidRDefault="00776F09">
      <w:pPr>
        <w:pStyle w:val="23"/>
        <w:numPr>
          <w:ilvl w:val="0"/>
          <w:numId w:val="35"/>
        </w:numPr>
        <w:spacing w:line="312" w:lineRule="exact"/>
        <w:ind w:firstLineChars="0"/>
        <w:rPr>
          <w:rFonts w:ascii="宋体" w:hAnsi="宋体"/>
          <w:color w:val="000000" w:themeColor="text1"/>
        </w:rPr>
      </w:pPr>
      <w:r>
        <w:rPr>
          <w:rFonts w:ascii="宋体" w:hAnsi="宋体" w:hint="eastAsia"/>
          <w:color w:val="000000" w:themeColor="text1"/>
        </w:rPr>
        <w:t>按用户要求定义并统计某些量的实时最大值、最小值和平均值，以及发生的时间；</w:t>
      </w:r>
    </w:p>
    <w:p w14:paraId="15B1D053" w14:textId="77777777" w:rsidR="009E29AA" w:rsidRDefault="00776F09">
      <w:pPr>
        <w:pStyle w:val="23"/>
        <w:numPr>
          <w:ilvl w:val="0"/>
          <w:numId w:val="35"/>
        </w:numPr>
        <w:spacing w:line="312" w:lineRule="exact"/>
        <w:ind w:firstLineChars="0"/>
        <w:rPr>
          <w:rFonts w:ascii="宋体" w:hAnsi="宋体"/>
          <w:color w:val="000000" w:themeColor="text1"/>
        </w:rPr>
      </w:pPr>
      <w:r>
        <w:rPr>
          <w:rFonts w:ascii="宋体" w:hAnsi="宋体" w:hint="eastAsia"/>
          <w:color w:val="000000" w:themeColor="text1"/>
        </w:rPr>
        <w:t>可支持量测数据变化采样；</w:t>
      </w:r>
    </w:p>
    <w:p w14:paraId="6191CE9A" w14:textId="77777777" w:rsidR="009E29AA" w:rsidRDefault="00776F09">
      <w:pPr>
        <w:pStyle w:val="23"/>
        <w:numPr>
          <w:ilvl w:val="0"/>
          <w:numId w:val="35"/>
        </w:numPr>
        <w:spacing w:line="312" w:lineRule="exact"/>
        <w:ind w:firstLineChars="0"/>
        <w:rPr>
          <w:rFonts w:ascii="宋体" w:hAnsi="宋体"/>
          <w:color w:val="000000" w:themeColor="text1"/>
        </w:rPr>
      </w:pPr>
      <w:r>
        <w:rPr>
          <w:rFonts w:ascii="宋体" w:hAnsi="宋体" w:hint="eastAsia"/>
          <w:color w:val="000000" w:themeColor="text1"/>
        </w:rPr>
        <w:t>进行工程单位转换。</w:t>
      </w:r>
    </w:p>
    <w:p w14:paraId="31AFCA9B" w14:textId="77777777" w:rsidR="009E29AA" w:rsidRDefault="00776F09">
      <w:pPr>
        <w:pStyle w:val="23"/>
        <w:numPr>
          <w:ilvl w:val="0"/>
          <w:numId w:val="35"/>
        </w:numPr>
        <w:spacing w:line="312" w:lineRule="exact"/>
        <w:ind w:firstLineChars="0"/>
        <w:rPr>
          <w:rFonts w:ascii="宋体" w:hAnsi="宋体"/>
          <w:color w:val="000000" w:themeColor="text1"/>
        </w:rPr>
      </w:pPr>
      <w:r>
        <w:rPr>
          <w:rFonts w:ascii="宋体" w:hAnsi="宋体" w:hint="eastAsia"/>
          <w:color w:val="000000" w:themeColor="text1"/>
        </w:rPr>
        <w:t>支持配电终端历史数据、故障录波、故障事件、日志文件、</w:t>
      </w:r>
      <w:commentRangeStart w:id="548"/>
      <w:r>
        <w:rPr>
          <w:rFonts w:ascii="宋体" w:hAnsi="宋体" w:hint="eastAsia"/>
          <w:color w:val="000000" w:themeColor="text1"/>
        </w:rPr>
        <w:t>相磁场</w:t>
      </w:r>
      <w:r>
        <w:rPr>
          <w:rFonts w:ascii="宋体" w:hAnsi="宋体"/>
          <w:color w:val="000000" w:themeColor="text1"/>
        </w:rPr>
        <w:t>强度</w:t>
      </w:r>
      <w:commentRangeEnd w:id="548"/>
      <w:r w:rsidR="00461445">
        <w:rPr>
          <w:rStyle w:val="af9"/>
          <w:szCs w:val="20"/>
          <w:lang w:val="zh-CN"/>
        </w:rPr>
        <w:commentReference w:id="548"/>
      </w:r>
      <w:r>
        <w:rPr>
          <w:rFonts w:ascii="宋体" w:hAnsi="宋体" w:hint="eastAsia"/>
          <w:color w:val="000000" w:themeColor="text1"/>
        </w:rPr>
        <w:t>等解析。</w:t>
      </w:r>
    </w:p>
    <w:p w14:paraId="3FFC5BEC" w14:textId="77777777" w:rsidR="009E29AA" w:rsidRDefault="00776F09">
      <w:pPr>
        <w:pStyle w:val="23"/>
        <w:numPr>
          <w:ilvl w:val="0"/>
          <w:numId w:val="35"/>
        </w:numPr>
        <w:spacing w:line="312" w:lineRule="exact"/>
        <w:ind w:firstLineChars="0"/>
        <w:rPr>
          <w:rFonts w:ascii="宋体" w:hAnsi="宋体"/>
          <w:color w:val="000000" w:themeColor="text1"/>
        </w:rPr>
      </w:pPr>
      <w:r>
        <w:rPr>
          <w:rFonts w:ascii="宋体" w:hAnsi="宋体" w:hint="eastAsia"/>
          <w:color w:val="000000" w:themeColor="text1"/>
        </w:rPr>
        <w:t>支持对配电终端运行参数的处理。</w:t>
      </w:r>
    </w:p>
    <w:p w14:paraId="4F5F4EBD" w14:textId="77777777" w:rsidR="009E29AA" w:rsidRDefault="00776F09">
      <w:pPr>
        <w:pStyle w:val="23"/>
        <w:numPr>
          <w:ilvl w:val="0"/>
          <w:numId w:val="35"/>
        </w:numPr>
        <w:spacing w:line="312" w:lineRule="exact"/>
        <w:ind w:firstLineChars="0"/>
        <w:rPr>
          <w:rFonts w:ascii="宋体" w:hAnsi="宋体"/>
          <w:color w:val="000000" w:themeColor="text1"/>
        </w:rPr>
      </w:pPr>
      <w:r>
        <w:rPr>
          <w:rFonts w:ascii="宋体" w:hAnsi="宋体" w:hint="eastAsia"/>
          <w:color w:val="000000" w:themeColor="text1"/>
        </w:rPr>
        <w:t>支持对配电终端上送的电压越限、负荷越限等告警量处理。</w:t>
      </w:r>
    </w:p>
    <w:p w14:paraId="165C98FB" w14:textId="77777777" w:rsidR="009E29AA" w:rsidRDefault="00776F09">
      <w:pPr>
        <w:pStyle w:val="23"/>
        <w:numPr>
          <w:ilvl w:val="0"/>
          <w:numId w:val="34"/>
        </w:numPr>
        <w:spacing w:line="312" w:lineRule="exact"/>
        <w:ind w:firstLineChars="0"/>
        <w:rPr>
          <w:rFonts w:ascii="宋体" w:hAnsi="宋体"/>
          <w:color w:val="000000" w:themeColor="text1"/>
        </w:rPr>
      </w:pPr>
      <w:r>
        <w:rPr>
          <w:rFonts w:ascii="宋体" w:hAnsi="宋体" w:hint="eastAsia"/>
          <w:color w:val="000000" w:themeColor="text1"/>
        </w:rPr>
        <w:t>状态量处理</w:t>
      </w:r>
    </w:p>
    <w:p w14:paraId="7965935F"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应能处理包括开关位置、隔离刀闸、接地刀闸位置、保护状态以及远方控制投退信号等其他各种信号量在内的状态量。</w:t>
      </w:r>
    </w:p>
    <w:p w14:paraId="48D39A93"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状态量的处理应完成以下功能：</w:t>
      </w:r>
    </w:p>
    <w:p w14:paraId="78DDC500" w14:textId="77777777" w:rsidR="009E29AA" w:rsidRDefault="00776F09">
      <w:pPr>
        <w:pStyle w:val="23"/>
        <w:numPr>
          <w:ilvl w:val="0"/>
          <w:numId w:val="36"/>
        </w:numPr>
        <w:spacing w:line="312" w:lineRule="exact"/>
        <w:ind w:firstLineChars="0"/>
        <w:rPr>
          <w:rFonts w:ascii="宋体" w:hAnsi="宋体"/>
          <w:color w:val="000000" w:themeColor="text1"/>
        </w:rPr>
      </w:pPr>
      <w:r>
        <w:rPr>
          <w:rFonts w:ascii="宋体" w:hAnsi="宋体" w:hint="eastAsia"/>
          <w:color w:val="000000" w:themeColor="text1"/>
        </w:rPr>
        <w:t>状态量用</w:t>
      </w:r>
      <w:r>
        <w:rPr>
          <w:rFonts w:ascii="宋体" w:hAnsi="宋体"/>
          <w:color w:val="000000" w:themeColor="text1"/>
        </w:rPr>
        <w:t>1</w:t>
      </w:r>
      <w:r>
        <w:rPr>
          <w:rFonts w:ascii="宋体" w:hAnsi="宋体" w:hint="eastAsia"/>
          <w:color w:val="000000" w:themeColor="text1"/>
        </w:rPr>
        <w:t>位二进制数表示，</w:t>
      </w:r>
      <w:r>
        <w:rPr>
          <w:rFonts w:ascii="宋体" w:hAnsi="宋体"/>
          <w:color w:val="000000" w:themeColor="text1"/>
        </w:rPr>
        <w:t>1</w:t>
      </w:r>
      <w:r>
        <w:rPr>
          <w:rFonts w:ascii="宋体" w:hAnsi="宋体" w:hint="eastAsia"/>
          <w:color w:val="000000" w:themeColor="text1"/>
        </w:rPr>
        <w:t>表示合闸（动作</w:t>
      </w:r>
      <w:r>
        <w:rPr>
          <w:rFonts w:ascii="宋体" w:hAnsi="宋体"/>
          <w:color w:val="000000" w:themeColor="text1"/>
        </w:rPr>
        <w:t>/</w:t>
      </w:r>
      <w:r>
        <w:rPr>
          <w:rFonts w:ascii="宋体" w:hAnsi="宋体" w:hint="eastAsia"/>
          <w:color w:val="000000" w:themeColor="text1"/>
        </w:rPr>
        <w:t>投入），</w:t>
      </w:r>
      <w:r>
        <w:rPr>
          <w:rFonts w:ascii="宋体" w:hAnsi="宋体"/>
          <w:color w:val="000000" w:themeColor="text1"/>
        </w:rPr>
        <w:t>0</w:t>
      </w:r>
      <w:r>
        <w:rPr>
          <w:rFonts w:ascii="宋体" w:hAnsi="宋体" w:hint="eastAsia"/>
          <w:color w:val="000000" w:themeColor="text1"/>
        </w:rPr>
        <w:t>表示分闸（复归</w:t>
      </w:r>
      <w:r>
        <w:rPr>
          <w:rFonts w:ascii="宋体" w:hAnsi="宋体"/>
          <w:color w:val="000000" w:themeColor="text1"/>
        </w:rPr>
        <w:t>/</w:t>
      </w:r>
      <w:r>
        <w:rPr>
          <w:rFonts w:ascii="宋体" w:hAnsi="宋体" w:hint="eastAsia"/>
          <w:color w:val="000000" w:themeColor="text1"/>
        </w:rPr>
        <w:t>退出）；</w:t>
      </w:r>
    </w:p>
    <w:p w14:paraId="6EDB9BC4" w14:textId="77777777" w:rsidR="009E29AA" w:rsidRDefault="00776F09">
      <w:pPr>
        <w:pStyle w:val="23"/>
        <w:numPr>
          <w:ilvl w:val="0"/>
          <w:numId w:val="36"/>
        </w:numPr>
        <w:spacing w:line="312" w:lineRule="exact"/>
        <w:ind w:firstLineChars="0"/>
        <w:rPr>
          <w:rFonts w:ascii="宋体" w:hAnsi="宋体"/>
          <w:color w:val="000000" w:themeColor="text1"/>
        </w:rPr>
      </w:pPr>
      <w:r>
        <w:rPr>
          <w:rFonts w:ascii="宋体" w:hAnsi="宋体" w:hint="eastAsia"/>
          <w:color w:val="000000" w:themeColor="text1"/>
        </w:rPr>
        <w:t>支持双位遥信处理，对非法状态可做可疑标识；</w:t>
      </w:r>
    </w:p>
    <w:p w14:paraId="79F39753" w14:textId="77777777" w:rsidR="009E29AA" w:rsidRDefault="00776F09">
      <w:pPr>
        <w:pStyle w:val="23"/>
        <w:numPr>
          <w:ilvl w:val="0"/>
          <w:numId w:val="36"/>
        </w:numPr>
        <w:spacing w:line="312" w:lineRule="exact"/>
        <w:ind w:firstLineChars="0"/>
        <w:rPr>
          <w:rFonts w:ascii="宋体" w:hAnsi="宋体"/>
          <w:color w:val="000000" w:themeColor="text1"/>
        </w:rPr>
      </w:pPr>
      <w:r>
        <w:rPr>
          <w:rFonts w:ascii="宋体" w:hAnsi="宋体" w:hint="eastAsia"/>
          <w:color w:val="000000" w:themeColor="text1"/>
        </w:rPr>
        <w:t>支持误遥信处理，对抖动遥信的状态做可疑标识；</w:t>
      </w:r>
    </w:p>
    <w:p w14:paraId="1101455D" w14:textId="77777777" w:rsidR="009E29AA" w:rsidRDefault="00776F09">
      <w:pPr>
        <w:pStyle w:val="23"/>
        <w:numPr>
          <w:ilvl w:val="0"/>
          <w:numId w:val="36"/>
        </w:numPr>
        <w:spacing w:line="312" w:lineRule="exact"/>
        <w:ind w:firstLineChars="0"/>
        <w:rPr>
          <w:rFonts w:ascii="宋体" w:hAnsi="宋体"/>
          <w:color w:val="000000" w:themeColor="text1"/>
        </w:rPr>
      </w:pPr>
      <w:r>
        <w:rPr>
          <w:rFonts w:ascii="宋体" w:hAnsi="宋体" w:hint="eastAsia"/>
          <w:color w:val="000000" w:themeColor="text1"/>
        </w:rPr>
        <w:t>支持检修状态处理，对状态为检修的遥信变化不做报警；</w:t>
      </w:r>
    </w:p>
    <w:p w14:paraId="78CEBE26" w14:textId="77777777" w:rsidR="009E29AA" w:rsidRDefault="00776F09">
      <w:pPr>
        <w:pStyle w:val="23"/>
        <w:numPr>
          <w:ilvl w:val="0"/>
          <w:numId w:val="36"/>
        </w:numPr>
        <w:spacing w:line="312" w:lineRule="exact"/>
        <w:ind w:firstLineChars="0"/>
        <w:rPr>
          <w:rFonts w:ascii="宋体" w:hAnsi="宋体"/>
          <w:color w:val="000000" w:themeColor="text1"/>
        </w:rPr>
      </w:pPr>
      <w:r>
        <w:rPr>
          <w:rFonts w:ascii="宋体" w:hAnsi="宋体" w:hint="eastAsia"/>
          <w:color w:val="000000" w:themeColor="text1"/>
        </w:rPr>
        <w:t>支持人工设定状态量；</w:t>
      </w:r>
    </w:p>
    <w:p w14:paraId="2E61AEF1" w14:textId="77777777" w:rsidR="009E29AA" w:rsidRDefault="00776F09">
      <w:pPr>
        <w:pStyle w:val="23"/>
        <w:numPr>
          <w:ilvl w:val="0"/>
          <w:numId w:val="36"/>
        </w:numPr>
        <w:spacing w:line="312" w:lineRule="exact"/>
        <w:ind w:firstLineChars="0"/>
        <w:rPr>
          <w:rFonts w:ascii="宋体" w:hAnsi="宋体"/>
          <w:color w:val="000000" w:themeColor="text1"/>
        </w:rPr>
      </w:pPr>
      <w:r>
        <w:rPr>
          <w:rFonts w:ascii="宋体" w:hAnsi="宋体" w:hint="eastAsia"/>
          <w:color w:val="000000" w:themeColor="text1"/>
        </w:rPr>
        <w:t>所有人工设置的状态量应能自动列表显示，并能调出相应接线图；</w:t>
      </w:r>
    </w:p>
    <w:p w14:paraId="74812632" w14:textId="77777777" w:rsidR="009E29AA" w:rsidRDefault="00776F09">
      <w:pPr>
        <w:pStyle w:val="23"/>
        <w:numPr>
          <w:ilvl w:val="0"/>
          <w:numId w:val="36"/>
        </w:numPr>
        <w:spacing w:line="312" w:lineRule="exact"/>
        <w:ind w:firstLineChars="0"/>
        <w:rPr>
          <w:rFonts w:ascii="宋体" w:hAnsi="宋体"/>
          <w:color w:val="000000" w:themeColor="text1"/>
        </w:rPr>
      </w:pPr>
      <w:r>
        <w:rPr>
          <w:rFonts w:ascii="宋体" w:hAnsi="宋体" w:hint="eastAsia"/>
          <w:color w:val="000000" w:themeColor="text1"/>
        </w:rPr>
        <w:t>支持保护信号的动作计时处理，当保护动作后一段时间内未复归，则报超时告警；</w:t>
      </w:r>
    </w:p>
    <w:p w14:paraId="19A3336B" w14:textId="77777777" w:rsidR="009E29AA" w:rsidRDefault="00776F09">
      <w:pPr>
        <w:pStyle w:val="23"/>
        <w:numPr>
          <w:ilvl w:val="0"/>
          <w:numId w:val="36"/>
        </w:numPr>
        <w:spacing w:line="312" w:lineRule="exact"/>
        <w:ind w:firstLineChars="0"/>
        <w:rPr>
          <w:rFonts w:ascii="宋体" w:hAnsi="宋体"/>
          <w:color w:val="000000" w:themeColor="text1"/>
        </w:rPr>
      </w:pPr>
      <w:r>
        <w:rPr>
          <w:rFonts w:ascii="宋体" w:hAnsi="宋体" w:hint="eastAsia"/>
          <w:color w:val="000000" w:themeColor="text1"/>
        </w:rPr>
        <w:t>支持保护信号的动作计次处理，当一段时间内保护动作次数超过限值，则报超次告警。</w:t>
      </w:r>
    </w:p>
    <w:p w14:paraId="24F84F0A" w14:textId="77777777" w:rsidR="009E29AA" w:rsidRDefault="00776F09">
      <w:pPr>
        <w:pStyle w:val="23"/>
        <w:numPr>
          <w:ilvl w:val="0"/>
          <w:numId w:val="34"/>
        </w:numPr>
        <w:spacing w:line="312" w:lineRule="exact"/>
        <w:ind w:firstLineChars="0"/>
        <w:rPr>
          <w:rFonts w:ascii="宋体" w:hAnsi="宋体"/>
          <w:color w:val="000000" w:themeColor="text1"/>
        </w:rPr>
      </w:pPr>
      <w:r>
        <w:rPr>
          <w:rFonts w:ascii="宋体" w:hAnsi="宋体" w:hint="eastAsia"/>
          <w:color w:val="000000" w:themeColor="text1"/>
        </w:rPr>
        <w:t>非实测数据处理</w:t>
      </w:r>
    </w:p>
    <w:p w14:paraId="64FCEAD4"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非实测数据可由人工输入也可由计算得到，以质量码标注，并与实测数据具备相同的数据处理功能。</w:t>
      </w:r>
    </w:p>
    <w:p w14:paraId="55C9A9B2" w14:textId="77777777" w:rsidR="009E29AA" w:rsidRDefault="00776F09">
      <w:pPr>
        <w:pStyle w:val="23"/>
        <w:numPr>
          <w:ilvl w:val="0"/>
          <w:numId w:val="34"/>
        </w:numPr>
        <w:spacing w:line="312" w:lineRule="exact"/>
        <w:ind w:firstLineChars="0"/>
        <w:rPr>
          <w:rFonts w:ascii="宋体" w:hAnsi="宋体"/>
          <w:color w:val="000000" w:themeColor="text1"/>
        </w:rPr>
      </w:pPr>
      <w:r>
        <w:rPr>
          <w:rFonts w:ascii="宋体" w:hAnsi="宋体" w:hint="eastAsia"/>
          <w:color w:val="000000" w:themeColor="text1"/>
        </w:rPr>
        <w:t>数据质量码</w:t>
      </w:r>
    </w:p>
    <w:p w14:paraId="347FF3F9"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应对所有模拟量和状态量配置数据质量码，以反映数据的质量状况。图形界面应能根据数据质量码以相应的颜色显示数据。计算量的数据质量码由相关计算元素的质量码获得。</w:t>
      </w:r>
    </w:p>
    <w:p w14:paraId="2BBF56EC"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数据质量码至少应包括以下类别：</w:t>
      </w:r>
    </w:p>
    <w:p w14:paraId="66766FCD" w14:textId="77777777" w:rsidR="009E29AA" w:rsidRDefault="00776F09">
      <w:pPr>
        <w:pStyle w:val="23"/>
        <w:numPr>
          <w:ilvl w:val="0"/>
          <w:numId w:val="37"/>
        </w:numPr>
        <w:spacing w:line="312" w:lineRule="exact"/>
        <w:ind w:firstLineChars="0"/>
        <w:rPr>
          <w:rFonts w:ascii="宋体" w:hAnsi="宋体"/>
          <w:color w:val="000000" w:themeColor="text1"/>
        </w:rPr>
      </w:pPr>
      <w:r>
        <w:rPr>
          <w:rFonts w:ascii="宋体" w:hAnsi="宋体" w:hint="eastAsia"/>
          <w:color w:val="000000" w:themeColor="text1"/>
        </w:rPr>
        <w:t>未初始化数据；</w:t>
      </w:r>
    </w:p>
    <w:p w14:paraId="68AC0408" w14:textId="77777777" w:rsidR="009E29AA" w:rsidRDefault="00776F09">
      <w:pPr>
        <w:pStyle w:val="23"/>
        <w:numPr>
          <w:ilvl w:val="0"/>
          <w:numId w:val="37"/>
        </w:numPr>
        <w:spacing w:line="312" w:lineRule="exact"/>
        <w:ind w:firstLineChars="0"/>
        <w:rPr>
          <w:rFonts w:ascii="宋体" w:hAnsi="宋体"/>
          <w:color w:val="000000" w:themeColor="text1"/>
        </w:rPr>
      </w:pPr>
      <w:r>
        <w:rPr>
          <w:rFonts w:ascii="宋体" w:hAnsi="宋体" w:hint="eastAsia"/>
          <w:color w:val="000000" w:themeColor="text1"/>
        </w:rPr>
        <w:t>不合理数据；</w:t>
      </w:r>
    </w:p>
    <w:p w14:paraId="2A238AB6" w14:textId="77777777" w:rsidR="009E29AA" w:rsidRDefault="00776F09">
      <w:pPr>
        <w:pStyle w:val="23"/>
        <w:numPr>
          <w:ilvl w:val="0"/>
          <w:numId w:val="37"/>
        </w:numPr>
        <w:spacing w:line="312" w:lineRule="exact"/>
        <w:ind w:firstLineChars="0"/>
        <w:rPr>
          <w:rFonts w:ascii="宋体" w:hAnsi="宋体"/>
          <w:color w:val="000000" w:themeColor="text1"/>
        </w:rPr>
      </w:pPr>
      <w:r>
        <w:rPr>
          <w:rFonts w:ascii="宋体" w:hAnsi="宋体" w:hint="eastAsia"/>
          <w:color w:val="000000" w:themeColor="text1"/>
        </w:rPr>
        <w:t>计算数据；</w:t>
      </w:r>
    </w:p>
    <w:p w14:paraId="308D3FDC" w14:textId="77777777" w:rsidR="009E29AA" w:rsidRDefault="00776F09">
      <w:pPr>
        <w:pStyle w:val="23"/>
        <w:numPr>
          <w:ilvl w:val="0"/>
          <w:numId w:val="37"/>
        </w:numPr>
        <w:spacing w:line="312" w:lineRule="exact"/>
        <w:ind w:firstLineChars="0"/>
        <w:rPr>
          <w:rFonts w:ascii="宋体" w:hAnsi="宋体"/>
          <w:color w:val="000000" w:themeColor="text1"/>
        </w:rPr>
      </w:pPr>
      <w:r>
        <w:rPr>
          <w:rFonts w:ascii="宋体" w:hAnsi="宋体" w:hint="eastAsia"/>
          <w:color w:val="000000" w:themeColor="text1"/>
        </w:rPr>
        <w:t>实测数据；</w:t>
      </w:r>
    </w:p>
    <w:p w14:paraId="35D7A94C" w14:textId="77777777" w:rsidR="009E29AA" w:rsidRDefault="00776F09">
      <w:pPr>
        <w:pStyle w:val="23"/>
        <w:numPr>
          <w:ilvl w:val="0"/>
          <w:numId w:val="37"/>
        </w:numPr>
        <w:spacing w:line="312" w:lineRule="exact"/>
        <w:ind w:firstLineChars="0"/>
        <w:rPr>
          <w:rFonts w:ascii="宋体" w:hAnsi="宋体"/>
          <w:color w:val="000000" w:themeColor="text1"/>
        </w:rPr>
      </w:pPr>
      <w:r>
        <w:rPr>
          <w:rFonts w:ascii="宋体" w:hAnsi="宋体" w:hint="eastAsia"/>
          <w:color w:val="000000" w:themeColor="text1"/>
        </w:rPr>
        <w:t>采集中断数据；</w:t>
      </w:r>
    </w:p>
    <w:p w14:paraId="2D86A24D" w14:textId="77777777" w:rsidR="009E29AA" w:rsidRDefault="00776F09">
      <w:pPr>
        <w:pStyle w:val="23"/>
        <w:numPr>
          <w:ilvl w:val="0"/>
          <w:numId w:val="37"/>
        </w:numPr>
        <w:spacing w:line="312" w:lineRule="exact"/>
        <w:ind w:firstLineChars="0"/>
        <w:rPr>
          <w:rFonts w:ascii="宋体" w:hAnsi="宋体"/>
          <w:color w:val="000000" w:themeColor="text1"/>
        </w:rPr>
      </w:pPr>
      <w:r>
        <w:rPr>
          <w:rFonts w:ascii="宋体" w:hAnsi="宋体" w:hint="eastAsia"/>
          <w:color w:val="000000" w:themeColor="text1"/>
        </w:rPr>
        <w:t>人工数据；</w:t>
      </w:r>
    </w:p>
    <w:p w14:paraId="210D27B6" w14:textId="77777777" w:rsidR="009E29AA" w:rsidRDefault="00776F09">
      <w:pPr>
        <w:pStyle w:val="23"/>
        <w:numPr>
          <w:ilvl w:val="0"/>
          <w:numId w:val="37"/>
        </w:numPr>
        <w:spacing w:line="312" w:lineRule="exact"/>
        <w:ind w:firstLineChars="0"/>
        <w:rPr>
          <w:rFonts w:ascii="宋体" w:hAnsi="宋体"/>
          <w:color w:val="000000" w:themeColor="text1"/>
        </w:rPr>
      </w:pPr>
      <w:r>
        <w:rPr>
          <w:rFonts w:ascii="宋体" w:hAnsi="宋体" w:hint="eastAsia"/>
          <w:color w:val="000000" w:themeColor="text1"/>
        </w:rPr>
        <w:t>坏数据；</w:t>
      </w:r>
    </w:p>
    <w:p w14:paraId="10B92C64" w14:textId="77777777" w:rsidR="009E29AA" w:rsidRDefault="00776F09">
      <w:pPr>
        <w:pStyle w:val="23"/>
        <w:numPr>
          <w:ilvl w:val="0"/>
          <w:numId w:val="37"/>
        </w:numPr>
        <w:spacing w:line="312" w:lineRule="exact"/>
        <w:ind w:firstLineChars="0"/>
        <w:rPr>
          <w:rFonts w:ascii="宋体" w:hAnsi="宋体"/>
          <w:color w:val="000000" w:themeColor="text1"/>
        </w:rPr>
      </w:pPr>
      <w:r>
        <w:rPr>
          <w:rFonts w:ascii="宋体" w:hAnsi="宋体" w:hint="eastAsia"/>
          <w:color w:val="000000" w:themeColor="text1"/>
        </w:rPr>
        <w:t>可疑数据；</w:t>
      </w:r>
    </w:p>
    <w:p w14:paraId="2AE89F71" w14:textId="77777777" w:rsidR="009E29AA" w:rsidRDefault="00776F09">
      <w:pPr>
        <w:pStyle w:val="23"/>
        <w:numPr>
          <w:ilvl w:val="0"/>
          <w:numId w:val="37"/>
        </w:numPr>
        <w:spacing w:line="312" w:lineRule="exact"/>
        <w:ind w:firstLineChars="0"/>
        <w:rPr>
          <w:rFonts w:ascii="宋体" w:hAnsi="宋体"/>
          <w:color w:val="000000" w:themeColor="text1"/>
        </w:rPr>
      </w:pPr>
      <w:r>
        <w:rPr>
          <w:rFonts w:ascii="宋体" w:hAnsi="宋体" w:hint="eastAsia"/>
          <w:color w:val="000000" w:themeColor="text1"/>
        </w:rPr>
        <w:t>采集闭锁数据；</w:t>
      </w:r>
    </w:p>
    <w:p w14:paraId="393984D9" w14:textId="77777777" w:rsidR="009E29AA" w:rsidRDefault="00776F09">
      <w:pPr>
        <w:pStyle w:val="23"/>
        <w:numPr>
          <w:ilvl w:val="0"/>
          <w:numId w:val="37"/>
        </w:numPr>
        <w:spacing w:line="312" w:lineRule="exact"/>
        <w:ind w:firstLineChars="0"/>
        <w:rPr>
          <w:rFonts w:ascii="宋体" w:hAnsi="宋体"/>
          <w:color w:val="000000" w:themeColor="text1"/>
        </w:rPr>
      </w:pPr>
      <w:r>
        <w:rPr>
          <w:rFonts w:ascii="宋体" w:hAnsi="宋体" w:hint="eastAsia"/>
          <w:color w:val="000000" w:themeColor="text1"/>
        </w:rPr>
        <w:t>控制闭锁数据；</w:t>
      </w:r>
    </w:p>
    <w:p w14:paraId="6EAA47A7" w14:textId="77777777" w:rsidR="009E29AA" w:rsidRDefault="00776F09">
      <w:pPr>
        <w:pStyle w:val="23"/>
        <w:numPr>
          <w:ilvl w:val="0"/>
          <w:numId w:val="37"/>
        </w:numPr>
        <w:spacing w:line="312" w:lineRule="exact"/>
        <w:ind w:firstLineChars="0"/>
        <w:rPr>
          <w:rFonts w:ascii="宋体" w:hAnsi="宋体"/>
          <w:color w:val="000000" w:themeColor="text1"/>
        </w:rPr>
      </w:pPr>
      <w:r>
        <w:rPr>
          <w:rFonts w:ascii="宋体" w:hAnsi="宋体" w:hint="eastAsia"/>
          <w:color w:val="000000" w:themeColor="text1"/>
        </w:rPr>
        <w:t>替代数据；</w:t>
      </w:r>
    </w:p>
    <w:p w14:paraId="158BD52C" w14:textId="77777777" w:rsidR="009E29AA" w:rsidRDefault="00776F09">
      <w:pPr>
        <w:pStyle w:val="23"/>
        <w:numPr>
          <w:ilvl w:val="0"/>
          <w:numId w:val="37"/>
        </w:numPr>
        <w:spacing w:line="312" w:lineRule="exact"/>
        <w:ind w:firstLineChars="0"/>
        <w:rPr>
          <w:rFonts w:ascii="宋体" w:hAnsi="宋体"/>
          <w:color w:val="000000" w:themeColor="text1"/>
        </w:rPr>
      </w:pPr>
      <w:r>
        <w:rPr>
          <w:rFonts w:ascii="宋体" w:hAnsi="宋体" w:hint="eastAsia"/>
          <w:color w:val="000000" w:themeColor="text1"/>
        </w:rPr>
        <w:t>不刷新数据；</w:t>
      </w:r>
    </w:p>
    <w:p w14:paraId="307DA412" w14:textId="77777777" w:rsidR="009E29AA" w:rsidRDefault="00776F09">
      <w:pPr>
        <w:pStyle w:val="23"/>
        <w:numPr>
          <w:ilvl w:val="0"/>
          <w:numId w:val="37"/>
        </w:numPr>
        <w:spacing w:line="312" w:lineRule="exact"/>
        <w:ind w:firstLineChars="0"/>
        <w:rPr>
          <w:rFonts w:ascii="宋体" w:hAnsi="宋体"/>
          <w:color w:val="000000" w:themeColor="text1"/>
        </w:rPr>
      </w:pPr>
      <w:r>
        <w:rPr>
          <w:rFonts w:ascii="宋体" w:hAnsi="宋体" w:hint="eastAsia"/>
          <w:color w:val="000000" w:themeColor="text1"/>
        </w:rPr>
        <w:t>越限数据。</w:t>
      </w:r>
    </w:p>
    <w:p w14:paraId="5F0C0B06" w14:textId="77777777" w:rsidR="009E29AA" w:rsidRDefault="00776F09">
      <w:pPr>
        <w:pStyle w:val="23"/>
        <w:numPr>
          <w:ilvl w:val="0"/>
          <w:numId w:val="34"/>
        </w:numPr>
        <w:spacing w:line="312" w:lineRule="exact"/>
        <w:ind w:firstLineChars="0"/>
        <w:rPr>
          <w:rFonts w:ascii="宋体" w:hAnsi="宋体"/>
          <w:color w:val="000000" w:themeColor="text1"/>
        </w:rPr>
      </w:pPr>
      <w:r>
        <w:rPr>
          <w:rFonts w:ascii="宋体" w:hAnsi="宋体" w:hint="eastAsia"/>
          <w:color w:val="000000" w:themeColor="text1"/>
        </w:rPr>
        <w:t>统计计算功能</w:t>
      </w:r>
    </w:p>
    <w:p w14:paraId="6C0FBFC4"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支持统计计算，应能根据调度运行的需要，对各类数据进行统计、具备灵活定制计算公式，提供统计结果，主要的统计功能应包括：</w:t>
      </w:r>
    </w:p>
    <w:p w14:paraId="333CB332" w14:textId="77777777" w:rsidR="009E29AA" w:rsidRDefault="00776F09">
      <w:pPr>
        <w:pStyle w:val="23"/>
        <w:numPr>
          <w:ilvl w:val="1"/>
          <w:numId w:val="38"/>
        </w:numPr>
        <w:spacing w:line="312" w:lineRule="exact"/>
        <w:ind w:firstLineChars="0"/>
        <w:rPr>
          <w:rFonts w:ascii="宋体" w:hAnsi="宋体"/>
          <w:color w:val="000000" w:themeColor="text1"/>
        </w:rPr>
      </w:pPr>
      <w:r>
        <w:rPr>
          <w:rFonts w:ascii="宋体" w:hAnsi="宋体" w:hint="eastAsia"/>
          <w:color w:val="000000" w:themeColor="text1"/>
        </w:rPr>
        <w:lastRenderedPageBreak/>
        <w:t>数值统计：包括最大值、最小值、平均值、总加值、三相不平衡率，统计时段包括年、月、日、时等；</w:t>
      </w:r>
    </w:p>
    <w:p w14:paraId="3AB35BB5" w14:textId="77777777" w:rsidR="009E29AA" w:rsidRDefault="00776F09">
      <w:pPr>
        <w:pStyle w:val="23"/>
        <w:numPr>
          <w:ilvl w:val="1"/>
          <w:numId w:val="38"/>
        </w:numPr>
        <w:spacing w:line="312" w:lineRule="exact"/>
        <w:ind w:firstLineChars="0"/>
        <w:rPr>
          <w:rFonts w:ascii="宋体" w:hAnsi="宋体"/>
          <w:color w:val="000000" w:themeColor="text1"/>
        </w:rPr>
      </w:pPr>
      <w:commentRangeStart w:id="549"/>
      <w:r>
        <w:rPr>
          <w:rFonts w:ascii="宋体" w:hAnsi="宋体" w:hint="eastAsia"/>
          <w:color w:val="000000" w:themeColor="text1"/>
        </w:rPr>
        <w:t>极值统计</w:t>
      </w:r>
      <w:commentRangeEnd w:id="549"/>
      <w:r w:rsidR="00461445">
        <w:rPr>
          <w:rStyle w:val="af9"/>
          <w:szCs w:val="20"/>
          <w:lang w:val="zh-CN"/>
        </w:rPr>
        <w:commentReference w:id="549"/>
      </w:r>
      <w:r>
        <w:rPr>
          <w:rFonts w:ascii="宋体" w:hAnsi="宋体" w:hint="eastAsia"/>
          <w:color w:val="000000" w:themeColor="text1"/>
        </w:rPr>
        <w:t>：包括极大值、极小值，统计时段包括年、月、日、时等；</w:t>
      </w:r>
    </w:p>
    <w:p w14:paraId="0DD200BB" w14:textId="77777777" w:rsidR="009E29AA" w:rsidRDefault="00776F09">
      <w:pPr>
        <w:pStyle w:val="23"/>
        <w:numPr>
          <w:ilvl w:val="1"/>
          <w:numId w:val="38"/>
        </w:numPr>
        <w:spacing w:line="312" w:lineRule="exact"/>
        <w:ind w:firstLineChars="0"/>
        <w:rPr>
          <w:rFonts w:ascii="宋体" w:hAnsi="宋体"/>
          <w:color w:val="000000" w:themeColor="text1"/>
        </w:rPr>
      </w:pPr>
      <w:r>
        <w:rPr>
          <w:rFonts w:ascii="宋体" w:hAnsi="宋体" w:hint="eastAsia"/>
          <w:color w:val="000000" w:themeColor="text1"/>
        </w:rPr>
        <w:t>次数统计：包括开关变位次数、保护动作次数、遥控次数、馈线故障处理启动次数等；</w:t>
      </w:r>
    </w:p>
    <w:p w14:paraId="4C72AE78" w14:textId="77777777" w:rsidR="009E29AA" w:rsidRDefault="00776F09">
      <w:pPr>
        <w:pStyle w:val="4"/>
        <w:spacing w:beforeLines="100" w:before="312" w:afterLines="100" w:after="312" w:line="240" w:lineRule="auto"/>
        <w:ind w:left="0" w:firstLine="0"/>
        <w:rPr>
          <w:rFonts w:ascii="黑体" w:hAnsi="黑体"/>
          <w:b w:val="0"/>
          <w:sz w:val="21"/>
          <w:szCs w:val="21"/>
        </w:rPr>
      </w:pPr>
      <w:r>
        <w:rPr>
          <w:rFonts w:ascii="黑体" w:hAnsi="黑体" w:hint="eastAsia"/>
          <w:b w:val="0"/>
          <w:sz w:val="21"/>
          <w:szCs w:val="21"/>
        </w:rPr>
        <w:t>数据记录</w:t>
      </w:r>
    </w:p>
    <w:p w14:paraId="669C15B2"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数据记录应提供事件顺序记录、周期采样、变化存储功能。</w:t>
      </w:r>
    </w:p>
    <w:p w14:paraId="0CF94148" w14:textId="77777777" w:rsidR="009E29AA" w:rsidRDefault="00776F09">
      <w:pPr>
        <w:pStyle w:val="23"/>
        <w:numPr>
          <w:ilvl w:val="0"/>
          <w:numId w:val="39"/>
        </w:numPr>
        <w:spacing w:line="312" w:lineRule="exact"/>
        <w:ind w:firstLineChars="0"/>
        <w:rPr>
          <w:rFonts w:ascii="宋体" w:hAnsi="宋体"/>
          <w:color w:val="000000" w:themeColor="text1"/>
        </w:rPr>
      </w:pPr>
      <w:r>
        <w:rPr>
          <w:rFonts w:ascii="宋体" w:hAnsi="宋体" w:hint="eastAsia"/>
          <w:color w:val="000000" w:themeColor="text1"/>
        </w:rPr>
        <w:t>事件顺序记录（</w:t>
      </w:r>
      <w:r>
        <w:rPr>
          <w:rFonts w:ascii="宋体" w:hAnsi="宋体"/>
          <w:color w:val="000000" w:themeColor="text1"/>
        </w:rPr>
        <w:t>SOE</w:t>
      </w:r>
      <w:r>
        <w:rPr>
          <w:rFonts w:ascii="宋体" w:hAnsi="宋体" w:hint="eastAsia"/>
          <w:color w:val="000000" w:themeColor="text1"/>
        </w:rPr>
        <w:t>）</w:t>
      </w:r>
    </w:p>
    <w:p w14:paraId="514A250C" w14:textId="77777777" w:rsidR="009E29AA" w:rsidRDefault="00776F09">
      <w:pPr>
        <w:pStyle w:val="23"/>
        <w:numPr>
          <w:ilvl w:val="0"/>
          <w:numId w:val="40"/>
        </w:numPr>
        <w:spacing w:line="312" w:lineRule="exact"/>
        <w:ind w:firstLineChars="0"/>
        <w:rPr>
          <w:rFonts w:ascii="宋体" w:hAnsi="宋体"/>
          <w:color w:val="000000" w:themeColor="text1"/>
        </w:rPr>
      </w:pPr>
      <w:r>
        <w:rPr>
          <w:rFonts w:ascii="宋体" w:hAnsi="宋体" w:hint="eastAsia"/>
          <w:color w:val="000000" w:themeColor="text1"/>
        </w:rPr>
        <w:t>应能以毫秒级精度记录所有电网开关设备、继电保护信号的状态、动作顺序及动作时间，形成动作顺序表；</w:t>
      </w:r>
    </w:p>
    <w:p w14:paraId="247C188D" w14:textId="77777777" w:rsidR="009E29AA" w:rsidRDefault="00776F09">
      <w:pPr>
        <w:pStyle w:val="23"/>
        <w:numPr>
          <w:ilvl w:val="0"/>
          <w:numId w:val="40"/>
        </w:numPr>
        <w:spacing w:line="312" w:lineRule="exact"/>
        <w:ind w:firstLineChars="0"/>
        <w:rPr>
          <w:rFonts w:ascii="宋体" w:hAnsi="宋体"/>
          <w:color w:val="000000" w:themeColor="text1"/>
        </w:rPr>
      </w:pPr>
      <w:r>
        <w:rPr>
          <w:rFonts w:ascii="宋体" w:hAnsi="宋体"/>
          <w:color w:val="000000" w:themeColor="text1"/>
        </w:rPr>
        <w:t>SOE</w:t>
      </w:r>
      <w:r>
        <w:rPr>
          <w:rFonts w:ascii="宋体" w:hAnsi="宋体" w:hint="eastAsia"/>
          <w:color w:val="000000" w:themeColor="text1"/>
        </w:rPr>
        <w:t>记录应包括记录时间、动作时间、区域名、事件内容和设备名；</w:t>
      </w:r>
    </w:p>
    <w:p w14:paraId="47C68EDF" w14:textId="77777777" w:rsidR="009E29AA" w:rsidRDefault="00776F09">
      <w:pPr>
        <w:pStyle w:val="23"/>
        <w:numPr>
          <w:ilvl w:val="0"/>
          <w:numId w:val="40"/>
        </w:numPr>
        <w:spacing w:line="312" w:lineRule="exact"/>
        <w:ind w:firstLineChars="0"/>
        <w:rPr>
          <w:rFonts w:ascii="宋体" w:hAnsi="宋体"/>
          <w:color w:val="000000" w:themeColor="text1"/>
        </w:rPr>
      </w:pPr>
      <w:r>
        <w:rPr>
          <w:rFonts w:ascii="宋体" w:hAnsi="宋体" w:hint="eastAsia"/>
          <w:color w:val="000000" w:themeColor="text1"/>
        </w:rPr>
        <w:t>应能根据</w:t>
      </w:r>
      <w:commentRangeStart w:id="550"/>
      <w:r>
        <w:rPr>
          <w:rFonts w:ascii="宋体" w:hAnsi="宋体" w:hint="eastAsia"/>
          <w:color w:val="000000" w:themeColor="text1"/>
        </w:rPr>
        <w:t>事件类型、线路、设备类型、动作时间等条件</w:t>
      </w:r>
      <w:commentRangeEnd w:id="550"/>
      <w:r w:rsidR="00461445">
        <w:rPr>
          <w:rStyle w:val="af9"/>
          <w:szCs w:val="20"/>
          <w:lang w:val="zh-CN"/>
        </w:rPr>
        <w:commentReference w:id="550"/>
      </w:r>
      <w:r>
        <w:rPr>
          <w:rFonts w:ascii="宋体" w:hAnsi="宋体" w:hint="eastAsia"/>
          <w:color w:val="000000" w:themeColor="text1"/>
        </w:rPr>
        <w:t>对</w:t>
      </w:r>
      <w:r>
        <w:rPr>
          <w:rFonts w:ascii="宋体" w:hAnsi="宋体"/>
          <w:color w:val="000000" w:themeColor="text1"/>
        </w:rPr>
        <w:t>SOE</w:t>
      </w:r>
      <w:r>
        <w:rPr>
          <w:rFonts w:ascii="宋体" w:hAnsi="宋体" w:hint="eastAsia"/>
          <w:color w:val="000000" w:themeColor="text1"/>
        </w:rPr>
        <w:t>记录分类检索、显示和打印输出；</w:t>
      </w:r>
    </w:p>
    <w:p w14:paraId="2763DCF3" w14:textId="77777777" w:rsidR="009E29AA" w:rsidRDefault="00776F09">
      <w:pPr>
        <w:pStyle w:val="23"/>
        <w:numPr>
          <w:ilvl w:val="0"/>
          <w:numId w:val="40"/>
        </w:numPr>
        <w:spacing w:line="312" w:lineRule="exact"/>
        <w:ind w:firstLineChars="0"/>
        <w:rPr>
          <w:rFonts w:ascii="宋体" w:hAnsi="宋体"/>
          <w:color w:val="000000" w:themeColor="text1"/>
        </w:rPr>
      </w:pPr>
      <w:r>
        <w:rPr>
          <w:rFonts w:ascii="宋体" w:hAnsi="宋体" w:hint="eastAsia"/>
          <w:color w:val="000000" w:themeColor="text1"/>
        </w:rPr>
        <w:t>具备事件记录分类定义和显示能力；</w:t>
      </w:r>
    </w:p>
    <w:p w14:paraId="3D202B3F" w14:textId="77777777" w:rsidR="009E29AA" w:rsidRDefault="00776F09">
      <w:pPr>
        <w:pStyle w:val="23"/>
        <w:numPr>
          <w:ilvl w:val="0"/>
          <w:numId w:val="39"/>
        </w:numPr>
        <w:spacing w:line="312" w:lineRule="exact"/>
        <w:ind w:firstLineChars="0"/>
        <w:rPr>
          <w:rFonts w:ascii="宋体" w:hAnsi="宋体"/>
          <w:color w:val="000000" w:themeColor="text1"/>
        </w:rPr>
      </w:pPr>
      <w:r>
        <w:rPr>
          <w:rFonts w:ascii="宋体" w:hAnsi="宋体" w:hint="eastAsia"/>
          <w:color w:val="000000" w:themeColor="text1"/>
        </w:rPr>
        <w:t>周期采样</w:t>
      </w:r>
    </w:p>
    <w:p w14:paraId="1627E8FB" w14:textId="77777777" w:rsidR="009E29AA" w:rsidRDefault="00776F09">
      <w:pPr>
        <w:pStyle w:val="23"/>
        <w:numPr>
          <w:ilvl w:val="0"/>
          <w:numId w:val="41"/>
        </w:numPr>
        <w:spacing w:line="312" w:lineRule="exact"/>
        <w:ind w:firstLineChars="0"/>
        <w:rPr>
          <w:rFonts w:ascii="宋体" w:hAnsi="宋体"/>
          <w:color w:val="000000" w:themeColor="text1"/>
        </w:rPr>
      </w:pPr>
      <w:r>
        <w:rPr>
          <w:rFonts w:ascii="宋体" w:hAnsi="宋体" w:hint="eastAsia"/>
          <w:color w:val="000000" w:themeColor="text1"/>
        </w:rPr>
        <w:t>应能对系统内所有实测数据和非实测数据进行周期采样；</w:t>
      </w:r>
    </w:p>
    <w:p w14:paraId="1421978A" w14:textId="77777777" w:rsidR="009E29AA" w:rsidRDefault="00776F09">
      <w:pPr>
        <w:pStyle w:val="23"/>
        <w:numPr>
          <w:ilvl w:val="0"/>
          <w:numId w:val="41"/>
        </w:numPr>
        <w:spacing w:line="312" w:lineRule="exact"/>
        <w:ind w:firstLineChars="0"/>
        <w:rPr>
          <w:rFonts w:ascii="宋体" w:hAnsi="宋体"/>
          <w:color w:val="000000" w:themeColor="text1"/>
        </w:rPr>
      </w:pPr>
      <w:r>
        <w:rPr>
          <w:rFonts w:ascii="宋体" w:hAnsi="宋体" w:hint="eastAsia"/>
          <w:color w:val="000000" w:themeColor="text1"/>
        </w:rPr>
        <w:t>支持批量定义采样点及人工选择定义采样点；</w:t>
      </w:r>
    </w:p>
    <w:p w14:paraId="67BF3F01" w14:textId="77777777" w:rsidR="009E29AA" w:rsidRDefault="00776F09">
      <w:pPr>
        <w:pStyle w:val="23"/>
        <w:numPr>
          <w:ilvl w:val="0"/>
          <w:numId w:val="41"/>
        </w:numPr>
        <w:spacing w:line="312" w:lineRule="exact"/>
        <w:ind w:firstLineChars="0"/>
        <w:rPr>
          <w:rFonts w:ascii="宋体" w:hAnsi="宋体"/>
          <w:color w:val="000000" w:themeColor="text1"/>
        </w:rPr>
      </w:pPr>
      <w:r>
        <w:rPr>
          <w:rFonts w:ascii="宋体" w:hAnsi="宋体" w:hint="eastAsia"/>
          <w:color w:val="000000" w:themeColor="text1"/>
        </w:rPr>
        <w:t>采样周期可选择。</w:t>
      </w:r>
    </w:p>
    <w:p w14:paraId="2EE0FA35" w14:textId="77777777" w:rsidR="009E29AA" w:rsidRDefault="00776F09">
      <w:pPr>
        <w:pStyle w:val="23"/>
        <w:numPr>
          <w:ilvl w:val="0"/>
          <w:numId w:val="39"/>
        </w:numPr>
        <w:spacing w:line="312" w:lineRule="exact"/>
        <w:ind w:firstLineChars="0"/>
        <w:rPr>
          <w:rFonts w:ascii="宋体" w:hAnsi="宋体"/>
          <w:color w:val="000000" w:themeColor="text1"/>
        </w:rPr>
      </w:pPr>
      <w:r>
        <w:rPr>
          <w:rFonts w:ascii="宋体" w:hAnsi="宋体" w:hint="eastAsia"/>
          <w:color w:val="000000" w:themeColor="text1"/>
        </w:rPr>
        <w:t>数据存储</w:t>
      </w:r>
    </w:p>
    <w:p w14:paraId="07EB8BDD" w14:textId="77777777" w:rsidR="009E29AA" w:rsidRDefault="00776F09">
      <w:pPr>
        <w:pStyle w:val="23"/>
        <w:numPr>
          <w:ilvl w:val="0"/>
          <w:numId w:val="42"/>
        </w:numPr>
        <w:spacing w:line="312" w:lineRule="exact"/>
        <w:ind w:firstLineChars="0"/>
        <w:rPr>
          <w:rFonts w:ascii="宋体" w:hAnsi="宋体"/>
          <w:color w:val="000000" w:themeColor="text1"/>
        </w:rPr>
      </w:pPr>
      <w:r>
        <w:rPr>
          <w:rFonts w:ascii="宋体" w:hAnsi="宋体" w:hint="eastAsia"/>
          <w:color w:val="000000" w:themeColor="text1"/>
        </w:rPr>
        <w:t>应能对系统内所有实测数据和非实测数据进行存储；</w:t>
      </w:r>
    </w:p>
    <w:p w14:paraId="72615122" w14:textId="77777777" w:rsidR="009E29AA" w:rsidRDefault="00776F09">
      <w:pPr>
        <w:pStyle w:val="23"/>
        <w:numPr>
          <w:ilvl w:val="0"/>
          <w:numId w:val="42"/>
        </w:numPr>
        <w:spacing w:line="312" w:lineRule="exact"/>
        <w:ind w:firstLineChars="0"/>
        <w:rPr>
          <w:rFonts w:ascii="宋体" w:hAnsi="宋体"/>
          <w:color w:val="000000" w:themeColor="text1"/>
        </w:rPr>
      </w:pPr>
      <w:r>
        <w:rPr>
          <w:rFonts w:ascii="宋体" w:hAnsi="宋体" w:hint="eastAsia"/>
          <w:color w:val="000000" w:themeColor="text1"/>
        </w:rPr>
        <w:t>支持批量定义存储点及人工选择定义存储点。</w:t>
      </w:r>
    </w:p>
    <w:p w14:paraId="1A7279DE" w14:textId="77777777" w:rsidR="009E29AA" w:rsidRDefault="00776F09">
      <w:pPr>
        <w:pStyle w:val="23"/>
        <w:numPr>
          <w:ilvl w:val="0"/>
          <w:numId w:val="42"/>
        </w:numPr>
        <w:spacing w:line="312" w:lineRule="exact"/>
        <w:ind w:firstLineChars="0"/>
        <w:rPr>
          <w:rFonts w:ascii="宋体" w:hAnsi="宋体"/>
          <w:color w:val="000000" w:themeColor="text1"/>
        </w:rPr>
      </w:pPr>
      <w:r>
        <w:rPr>
          <w:rFonts w:ascii="宋体" w:hAnsi="宋体" w:hint="eastAsia"/>
          <w:color w:val="000000" w:themeColor="text1"/>
        </w:rPr>
        <w:t>应能对终端上送的历史数据、故障录波、故障事件、终端日志进行存储。</w:t>
      </w:r>
    </w:p>
    <w:p w14:paraId="34B9FE82" w14:textId="77777777" w:rsidR="009E29AA" w:rsidRDefault="00776F09">
      <w:pPr>
        <w:pStyle w:val="4"/>
        <w:spacing w:beforeLines="100" w:before="312" w:afterLines="100" w:after="312" w:line="240" w:lineRule="auto"/>
        <w:ind w:left="0" w:firstLine="0"/>
        <w:rPr>
          <w:rFonts w:ascii="黑体" w:hAnsi="黑体"/>
          <w:b w:val="0"/>
          <w:sz w:val="21"/>
          <w:szCs w:val="21"/>
        </w:rPr>
      </w:pPr>
      <w:r>
        <w:rPr>
          <w:rFonts w:ascii="黑体" w:hAnsi="黑体" w:hint="eastAsia"/>
          <w:b w:val="0"/>
          <w:sz w:val="21"/>
          <w:szCs w:val="21"/>
        </w:rPr>
        <w:t>系统时钟和对时</w:t>
      </w:r>
    </w:p>
    <w:p w14:paraId="5E65984B" w14:textId="77777777" w:rsidR="009E29AA" w:rsidRDefault="00776F09">
      <w:pPr>
        <w:pStyle w:val="23"/>
        <w:numPr>
          <w:ilvl w:val="0"/>
          <w:numId w:val="43"/>
        </w:numPr>
        <w:spacing w:line="312" w:lineRule="exact"/>
        <w:ind w:firstLineChars="0"/>
        <w:rPr>
          <w:rFonts w:ascii="宋体" w:hAnsi="宋体"/>
          <w:color w:val="000000" w:themeColor="text1"/>
        </w:rPr>
      </w:pPr>
      <w:r>
        <w:rPr>
          <w:rFonts w:ascii="宋体" w:hAnsi="宋体" w:hint="eastAsia"/>
          <w:color w:val="000000" w:themeColor="text1"/>
        </w:rPr>
        <w:t>系统主站可以支持多种时钟源，应优先采用北斗对时；</w:t>
      </w:r>
    </w:p>
    <w:p w14:paraId="7A9051A1" w14:textId="77777777" w:rsidR="009E29AA" w:rsidRDefault="00776F09">
      <w:pPr>
        <w:pStyle w:val="23"/>
        <w:numPr>
          <w:ilvl w:val="0"/>
          <w:numId w:val="43"/>
        </w:numPr>
        <w:spacing w:line="312" w:lineRule="exact"/>
        <w:ind w:firstLineChars="0"/>
        <w:rPr>
          <w:rFonts w:ascii="宋体" w:hAnsi="宋体"/>
          <w:color w:val="000000" w:themeColor="text1"/>
        </w:rPr>
      </w:pPr>
      <w:commentRangeStart w:id="551"/>
      <w:r>
        <w:rPr>
          <w:rFonts w:ascii="宋体" w:hAnsi="宋体" w:hint="eastAsia"/>
          <w:color w:val="000000" w:themeColor="text1"/>
        </w:rPr>
        <w:t>对接收的时钟信号的正确性应具有安全保护措施，保证对时安全，并可人工设置系统时间；</w:t>
      </w:r>
    </w:p>
    <w:p w14:paraId="0D988C45" w14:textId="77777777" w:rsidR="009E29AA" w:rsidRDefault="00776F09">
      <w:pPr>
        <w:pStyle w:val="23"/>
        <w:numPr>
          <w:ilvl w:val="0"/>
          <w:numId w:val="43"/>
        </w:numPr>
        <w:spacing w:line="312" w:lineRule="exact"/>
        <w:ind w:firstLineChars="0"/>
        <w:rPr>
          <w:rFonts w:ascii="宋体" w:hAnsi="宋体"/>
          <w:color w:val="000000" w:themeColor="text1"/>
        </w:rPr>
      </w:pPr>
      <w:r>
        <w:rPr>
          <w:rFonts w:ascii="宋体" w:hAnsi="宋体" w:hint="eastAsia"/>
          <w:color w:val="000000" w:themeColor="text1"/>
        </w:rPr>
        <w:t>系统主站可对终端设备进行对时，支持批量灵活定制；</w:t>
      </w:r>
    </w:p>
    <w:p w14:paraId="3049F36E" w14:textId="77777777" w:rsidR="009E29AA" w:rsidRDefault="00776F09">
      <w:pPr>
        <w:pStyle w:val="23"/>
        <w:numPr>
          <w:ilvl w:val="0"/>
          <w:numId w:val="43"/>
        </w:numPr>
        <w:spacing w:line="312" w:lineRule="exact"/>
        <w:ind w:firstLineChars="0"/>
        <w:rPr>
          <w:rFonts w:ascii="宋体" w:hAnsi="宋体"/>
          <w:color w:val="000000" w:themeColor="text1"/>
        </w:rPr>
      </w:pPr>
      <w:r>
        <w:rPr>
          <w:rFonts w:ascii="宋体" w:hAnsi="宋体" w:hint="eastAsia"/>
          <w:color w:val="000000" w:themeColor="text1"/>
        </w:rPr>
        <w:t>系统主站应能对终端设备对时情况进行统计分析；</w:t>
      </w:r>
    </w:p>
    <w:p w14:paraId="200C9DED" w14:textId="77777777" w:rsidR="009E29AA" w:rsidRDefault="00776F09">
      <w:pPr>
        <w:pStyle w:val="23"/>
        <w:numPr>
          <w:ilvl w:val="0"/>
          <w:numId w:val="43"/>
        </w:numPr>
        <w:spacing w:line="312" w:lineRule="exact"/>
        <w:ind w:firstLineChars="0"/>
        <w:rPr>
          <w:rFonts w:ascii="宋体" w:hAnsi="宋体"/>
          <w:color w:val="000000" w:themeColor="text1"/>
        </w:rPr>
      </w:pPr>
      <w:r>
        <w:rPr>
          <w:rFonts w:ascii="宋体" w:hAnsi="宋体" w:hint="eastAsia"/>
          <w:color w:val="000000" w:themeColor="text1"/>
        </w:rPr>
        <w:t>系统主站可单个或批量对配电终端设备时钟进行召唤；</w:t>
      </w:r>
      <w:commentRangeEnd w:id="551"/>
      <w:r w:rsidR="00461445">
        <w:rPr>
          <w:rStyle w:val="af9"/>
          <w:szCs w:val="20"/>
          <w:lang w:val="zh-CN"/>
        </w:rPr>
        <w:commentReference w:id="551"/>
      </w:r>
    </w:p>
    <w:p w14:paraId="1F135435" w14:textId="77777777" w:rsidR="009E29AA" w:rsidRDefault="00776F09">
      <w:pPr>
        <w:pStyle w:val="23"/>
        <w:numPr>
          <w:ilvl w:val="0"/>
          <w:numId w:val="43"/>
        </w:numPr>
        <w:spacing w:line="312" w:lineRule="exact"/>
        <w:ind w:firstLineChars="0"/>
        <w:rPr>
          <w:rFonts w:ascii="宋体" w:hAnsi="宋体"/>
          <w:color w:val="000000" w:themeColor="text1"/>
        </w:rPr>
      </w:pPr>
      <w:r>
        <w:rPr>
          <w:rFonts w:ascii="宋体" w:hAnsi="宋体" w:hint="eastAsia"/>
          <w:color w:val="000000" w:themeColor="text1"/>
        </w:rPr>
        <w:t>应支持</w:t>
      </w:r>
      <w:r>
        <w:rPr>
          <w:rFonts w:ascii="宋体" w:hAnsi="宋体"/>
          <w:color w:val="000000" w:themeColor="text1"/>
        </w:rPr>
        <w:t>SNTP</w:t>
      </w:r>
      <w:r>
        <w:rPr>
          <w:rFonts w:ascii="宋体" w:hAnsi="宋体" w:hint="eastAsia"/>
          <w:color w:val="000000" w:themeColor="text1"/>
        </w:rPr>
        <w:t>等方式对时。</w:t>
      </w:r>
    </w:p>
    <w:p w14:paraId="43923731" w14:textId="77777777" w:rsidR="009E29AA" w:rsidRDefault="00776F09">
      <w:pPr>
        <w:pStyle w:val="3"/>
        <w:spacing w:beforeLines="100" w:before="312" w:afterLines="100" w:after="312" w:line="240" w:lineRule="auto"/>
        <w:ind w:left="0" w:firstLine="0"/>
        <w:rPr>
          <w:rFonts w:ascii="黑体" w:eastAsia="黑体" w:hAnsi="黑体"/>
          <w:b w:val="0"/>
          <w:sz w:val="21"/>
          <w:szCs w:val="21"/>
        </w:rPr>
      </w:pPr>
      <w:r>
        <w:rPr>
          <w:rFonts w:ascii="黑体" w:eastAsia="黑体" w:hAnsi="黑体" w:hint="eastAsia"/>
          <w:b w:val="0"/>
          <w:sz w:val="21"/>
          <w:szCs w:val="21"/>
        </w:rPr>
        <w:t>操作与控制</w:t>
      </w:r>
    </w:p>
    <w:p w14:paraId="5B5C26A5"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操作和控制应能实现人工置数、标识牌操作、闭锁和解锁操作、远方控制与调节功能，应有相应的权限控制。</w:t>
      </w:r>
    </w:p>
    <w:p w14:paraId="79436B98" w14:textId="77777777" w:rsidR="009E29AA" w:rsidRDefault="00776F09">
      <w:pPr>
        <w:pStyle w:val="23"/>
        <w:numPr>
          <w:ilvl w:val="0"/>
          <w:numId w:val="44"/>
        </w:numPr>
        <w:spacing w:line="312" w:lineRule="exact"/>
        <w:ind w:firstLineChars="0"/>
        <w:rPr>
          <w:rFonts w:ascii="宋体" w:hAnsi="宋体"/>
          <w:color w:val="000000" w:themeColor="text1"/>
        </w:rPr>
      </w:pPr>
      <w:r>
        <w:rPr>
          <w:rFonts w:ascii="宋体" w:hAnsi="宋体" w:hint="eastAsia"/>
          <w:color w:val="000000" w:themeColor="text1"/>
        </w:rPr>
        <w:t>人工置数</w:t>
      </w:r>
    </w:p>
    <w:p w14:paraId="2A839663" w14:textId="77777777" w:rsidR="009E29AA" w:rsidRDefault="00776F09">
      <w:pPr>
        <w:pStyle w:val="23"/>
        <w:numPr>
          <w:ilvl w:val="0"/>
          <w:numId w:val="45"/>
        </w:numPr>
        <w:spacing w:line="312" w:lineRule="exact"/>
        <w:ind w:firstLineChars="0"/>
        <w:rPr>
          <w:rFonts w:ascii="宋体" w:hAnsi="宋体"/>
          <w:color w:val="000000" w:themeColor="text1"/>
        </w:rPr>
      </w:pPr>
      <w:r>
        <w:rPr>
          <w:rFonts w:ascii="宋体" w:hAnsi="宋体" w:hint="eastAsia"/>
          <w:color w:val="000000" w:themeColor="text1"/>
        </w:rPr>
        <w:t>人工置数的数据类型包括状态量、模拟量、计算量；</w:t>
      </w:r>
    </w:p>
    <w:p w14:paraId="152D2AA9" w14:textId="77777777" w:rsidR="009E29AA" w:rsidRDefault="00776F09">
      <w:pPr>
        <w:pStyle w:val="23"/>
        <w:numPr>
          <w:ilvl w:val="0"/>
          <w:numId w:val="45"/>
        </w:numPr>
        <w:spacing w:line="312" w:lineRule="exact"/>
        <w:ind w:firstLineChars="0"/>
        <w:rPr>
          <w:rFonts w:ascii="宋体" w:hAnsi="宋体"/>
          <w:color w:val="000000" w:themeColor="text1"/>
        </w:rPr>
      </w:pPr>
      <w:r>
        <w:rPr>
          <w:rFonts w:ascii="宋体" w:hAnsi="宋体" w:hint="eastAsia"/>
          <w:color w:val="000000" w:themeColor="text1"/>
        </w:rPr>
        <w:t>人工置数的数据应进行有效性检查。</w:t>
      </w:r>
    </w:p>
    <w:p w14:paraId="00CA4EF2" w14:textId="77777777" w:rsidR="009E29AA" w:rsidRDefault="00776F09">
      <w:pPr>
        <w:pStyle w:val="23"/>
        <w:numPr>
          <w:ilvl w:val="0"/>
          <w:numId w:val="44"/>
        </w:numPr>
        <w:spacing w:line="312" w:lineRule="exact"/>
        <w:ind w:firstLineChars="0"/>
        <w:rPr>
          <w:rFonts w:ascii="宋体" w:hAnsi="宋体"/>
          <w:color w:val="000000" w:themeColor="text1"/>
        </w:rPr>
      </w:pPr>
      <w:r>
        <w:rPr>
          <w:rFonts w:ascii="宋体" w:hAnsi="宋体" w:hint="eastAsia"/>
          <w:color w:val="000000" w:themeColor="text1"/>
        </w:rPr>
        <w:t>标识牌操作</w:t>
      </w:r>
    </w:p>
    <w:p w14:paraId="6C433A35" w14:textId="77777777" w:rsidR="009E29AA" w:rsidRDefault="00776F09">
      <w:pPr>
        <w:pStyle w:val="23"/>
        <w:numPr>
          <w:ilvl w:val="0"/>
          <w:numId w:val="46"/>
        </w:numPr>
        <w:spacing w:line="312" w:lineRule="exact"/>
        <w:ind w:firstLineChars="0"/>
        <w:rPr>
          <w:rFonts w:ascii="宋体" w:hAnsi="宋体"/>
          <w:color w:val="000000" w:themeColor="text1"/>
        </w:rPr>
      </w:pPr>
      <w:r>
        <w:rPr>
          <w:rFonts w:ascii="宋体" w:hAnsi="宋体" w:hint="eastAsia"/>
          <w:color w:val="000000" w:themeColor="text1"/>
        </w:rPr>
        <w:t>应提供自定义标识牌功能，常用的标识牌应包括：</w:t>
      </w:r>
    </w:p>
    <w:p w14:paraId="6A1CE81B" w14:textId="77777777" w:rsidR="009E29AA" w:rsidRDefault="00776F09">
      <w:pPr>
        <w:numPr>
          <w:ilvl w:val="0"/>
          <w:numId w:val="47"/>
        </w:numPr>
        <w:adjustRightInd/>
        <w:spacing w:line="312" w:lineRule="exact"/>
        <w:rPr>
          <w:rFonts w:ascii="宋体" w:hAnsi="宋体"/>
          <w:color w:val="000000" w:themeColor="text1"/>
        </w:rPr>
      </w:pPr>
      <w:r>
        <w:rPr>
          <w:rFonts w:ascii="宋体" w:hAnsi="宋体" w:hint="eastAsia"/>
          <w:color w:val="000000" w:themeColor="text1"/>
        </w:rPr>
        <w:t>禁止操作——禁止对具有该标识牌的设备进行操作；</w:t>
      </w:r>
    </w:p>
    <w:p w14:paraId="72014BEA" w14:textId="77777777" w:rsidR="009E29AA" w:rsidRDefault="00776F09">
      <w:pPr>
        <w:numPr>
          <w:ilvl w:val="0"/>
          <w:numId w:val="47"/>
        </w:numPr>
        <w:adjustRightInd/>
        <w:spacing w:line="312" w:lineRule="exact"/>
        <w:rPr>
          <w:rFonts w:ascii="宋体" w:hAnsi="宋体"/>
          <w:color w:val="000000" w:themeColor="text1"/>
        </w:rPr>
      </w:pPr>
      <w:r>
        <w:rPr>
          <w:rFonts w:ascii="宋体" w:hAnsi="宋体" w:hint="eastAsia"/>
          <w:color w:val="000000" w:themeColor="text1"/>
        </w:rPr>
        <w:t>保持分闸</w:t>
      </w:r>
      <w:r>
        <w:rPr>
          <w:rFonts w:ascii="宋体" w:hAnsi="宋体"/>
          <w:color w:val="000000" w:themeColor="text1"/>
        </w:rPr>
        <w:t>/</w:t>
      </w:r>
      <w:r>
        <w:rPr>
          <w:rFonts w:ascii="宋体" w:hAnsi="宋体" w:hint="eastAsia"/>
          <w:color w:val="000000" w:themeColor="text1"/>
        </w:rPr>
        <w:t>保持合闸——禁止对具有该标识牌的设备进行合闸</w:t>
      </w:r>
      <w:r>
        <w:rPr>
          <w:rFonts w:ascii="宋体" w:hAnsi="宋体"/>
          <w:color w:val="000000" w:themeColor="text1"/>
        </w:rPr>
        <w:t>/</w:t>
      </w:r>
      <w:r>
        <w:rPr>
          <w:rFonts w:ascii="宋体" w:hAnsi="宋体" w:hint="eastAsia"/>
          <w:color w:val="000000" w:themeColor="text1"/>
        </w:rPr>
        <w:t>分闸操作；</w:t>
      </w:r>
    </w:p>
    <w:p w14:paraId="36CA56BB" w14:textId="77777777" w:rsidR="009E29AA" w:rsidRDefault="00776F09">
      <w:pPr>
        <w:numPr>
          <w:ilvl w:val="0"/>
          <w:numId w:val="47"/>
        </w:numPr>
        <w:adjustRightInd/>
        <w:spacing w:line="312" w:lineRule="exact"/>
        <w:rPr>
          <w:rFonts w:ascii="宋体" w:hAnsi="宋体"/>
          <w:color w:val="000000" w:themeColor="text1"/>
        </w:rPr>
      </w:pPr>
      <w:r>
        <w:rPr>
          <w:rFonts w:ascii="宋体" w:hAnsi="宋体" w:hint="eastAsia"/>
          <w:color w:val="000000" w:themeColor="text1"/>
        </w:rPr>
        <w:lastRenderedPageBreak/>
        <w:t>警告——某些警告信息应提供给调度员，提醒调度员在对具有该标识牌的设备执行控制操作时能够注意某些特殊的问题；</w:t>
      </w:r>
    </w:p>
    <w:p w14:paraId="0B6E0E31" w14:textId="77777777" w:rsidR="009E29AA" w:rsidRDefault="00776F09">
      <w:pPr>
        <w:numPr>
          <w:ilvl w:val="0"/>
          <w:numId w:val="47"/>
        </w:numPr>
        <w:adjustRightInd/>
        <w:spacing w:line="312" w:lineRule="exact"/>
        <w:rPr>
          <w:rFonts w:ascii="宋体" w:hAnsi="宋体"/>
          <w:color w:val="000000" w:themeColor="text1"/>
        </w:rPr>
      </w:pPr>
      <w:r>
        <w:rPr>
          <w:rFonts w:ascii="宋体" w:hAnsi="宋体" w:hint="eastAsia"/>
          <w:color w:val="000000" w:themeColor="text1"/>
        </w:rPr>
        <w:t>接地——对于不具备接地刀闸的点挂接地线时，可在该点设置“接地”标识牌，系统在进行操作时将检查该标识牌；</w:t>
      </w:r>
    </w:p>
    <w:p w14:paraId="18232181" w14:textId="77777777" w:rsidR="009E29AA" w:rsidRDefault="00776F09">
      <w:pPr>
        <w:numPr>
          <w:ilvl w:val="0"/>
          <w:numId w:val="47"/>
        </w:numPr>
        <w:adjustRightInd/>
        <w:spacing w:line="312" w:lineRule="exact"/>
        <w:rPr>
          <w:rFonts w:ascii="宋体" w:hAnsi="宋体"/>
          <w:color w:val="000000" w:themeColor="text1"/>
        </w:rPr>
      </w:pPr>
      <w:r>
        <w:rPr>
          <w:rFonts w:ascii="宋体" w:hAnsi="宋体" w:hint="eastAsia"/>
          <w:color w:val="000000" w:themeColor="text1"/>
        </w:rPr>
        <w:t>检修——处于“检修”标志下的设备，可进行试验操作，但不向调度员工作站报警。</w:t>
      </w:r>
    </w:p>
    <w:p w14:paraId="16C91214" w14:textId="77777777" w:rsidR="009E29AA" w:rsidRDefault="00776F09">
      <w:pPr>
        <w:numPr>
          <w:ilvl w:val="0"/>
          <w:numId w:val="47"/>
        </w:numPr>
        <w:adjustRightInd/>
        <w:spacing w:line="312" w:lineRule="exact"/>
        <w:rPr>
          <w:rFonts w:ascii="宋体" w:hAnsi="宋体"/>
          <w:color w:val="000000" w:themeColor="text1"/>
        </w:rPr>
      </w:pPr>
      <w:r>
        <w:rPr>
          <w:rFonts w:ascii="宋体" w:hAnsi="宋体" w:hint="eastAsia"/>
          <w:color w:val="000000" w:themeColor="text1"/>
        </w:rPr>
        <w:t>试验</w:t>
      </w:r>
    </w:p>
    <w:p w14:paraId="3AC7564B" w14:textId="77777777" w:rsidR="009E29AA" w:rsidRDefault="00776F09">
      <w:pPr>
        <w:numPr>
          <w:ilvl w:val="0"/>
          <w:numId w:val="47"/>
        </w:numPr>
        <w:adjustRightInd/>
        <w:spacing w:line="312" w:lineRule="exact"/>
        <w:rPr>
          <w:rFonts w:ascii="宋体" w:hAnsi="宋体"/>
          <w:color w:val="000000" w:themeColor="text1"/>
        </w:rPr>
      </w:pPr>
      <w:r>
        <w:rPr>
          <w:rFonts w:ascii="宋体" w:hAnsi="宋体" w:hint="eastAsia"/>
          <w:color w:val="000000" w:themeColor="text1"/>
        </w:rPr>
        <w:t>缺陷</w:t>
      </w:r>
    </w:p>
    <w:p w14:paraId="0C464A99" w14:textId="77777777" w:rsidR="009E29AA" w:rsidRDefault="00776F09">
      <w:pPr>
        <w:pStyle w:val="23"/>
        <w:numPr>
          <w:ilvl w:val="0"/>
          <w:numId w:val="46"/>
        </w:numPr>
        <w:spacing w:line="312" w:lineRule="exact"/>
        <w:ind w:firstLineChars="0"/>
        <w:rPr>
          <w:rFonts w:ascii="宋体" w:hAnsi="宋体"/>
          <w:color w:val="000000" w:themeColor="text1"/>
        </w:rPr>
      </w:pPr>
      <w:r>
        <w:rPr>
          <w:rFonts w:ascii="宋体" w:hAnsi="宋体" w:hint="eastAsia"/>
          <w:color w:val="000000" w:themeColor="text1"/>
        </w:rPr>
        <w:t>应能通过人机界面对一个对象设置标识牌或清除标识牌，在执行远方控制操作前应先检查对象　的标识牌；</w:t>
      </w:r>
    </w:p>
    <w:p w14:paraId="7FA890C4" w14:textId="77777777" w:rsidR="009E29AA" w:rsidRDefault="00776F09">
      <w:pPr>
        <w:pStyle w:val="23"/>
        <w:numPr>
          <w:ilvl w:val="0"/>
          <w:numId w:val="46"/>
        </w:numPr>
        <w:spacing w:line="312" w:lineRule="exact"/>
        <w:ind w:firstLineChars="0"/>
        <w:rPr>
          <w:rFonts w:ascii="宋体" w:hAnsi="宋体"/>
          <w:color w:val="000000" w:themeColor="text1"/>
        </w:rPr>
      </w:pPr>
      <w:r>
        <w:rPr>
          <w:rFonts w:ascii="宋体" w:hAnsi="宋体" w:hint="eastAsia"/>
          <w:color w:val="000000" w:themeColor="text1"/>
        </w:rPr>
        <w:t>单个设备应能设置多个标识牌；</w:t>
      </w:r>
    </w:p>
    <w:p w14:paraId="00C6B075" w14:textId="77777777" w:rsidR="009E29AA" w:rsidRDefault="00776F09">
      <w:pPr>
        <w:pStyle w:val="23"/>
        <w:numPr>
          <w:ilvl w:val="0"/>
          <w:numId w:val="46"/>
        </w:numPr>
        <w:spacing w:line="312" w:lineRule="exact"/>
        <w:ind w:firstLineChars="0"/>
        <w:rPr>
          <w:rFonts w:ascii="宋体" w:hAnsi="宋体"/>
          <w:color w:val="000000" w:themeColor="text1"/>
        </w:rPr>
      </w:pPr>
      <w:r>
        <w:rPr>
          <w:rFonts w:ascii="宋体" w:hAnsi="宋体" w:hint="eastAsia"/>
          <w:color w:val="000000" w:themeColor="text1"/>
        </w:rPr>
        <w:t>所有的标识牌操作应进行存档记录，包括时间、厂站、线路、设备名、标识牌类型、操作员身份和注释等内容。</w:t>
      </w:r>
    </w:p>
    <w:p w14:paraId="616C38B7" w14:textId="77777777" w:rsidR="009E29AA" w:rsidRDefault="00776F09">
      <w:pPr>
        <w:pStyle w:val="23"/>
        <w:numPr>
          <w:ilvl w:val="0"/>
          <w:numId w:val="44"/>
        </w:numPr>
        <w:spacing w:line="312" w:lineRule="exact"/>
        <w:ind w:firstLineChars="0"/>
        <w:rPr>
          <w:rFonts w:ascii="宋体" w:hAnsi="宋体"/>
          <w:color w:val="000000" w:themeColor="text1"/>
        </w:rPr>
      </w:pPr>
      <w:r>
        <w:rPr>
          <w:rFonts w:ascii="宋体" w:hAnsi="宋体" w:hint="eastAsia"/>
          <w:color w:val="000000" w:themeColor="text1"/>
        </w:rPr>
        <w:t>闭锁和解锁操作</w:t>
      </w:r>
    </w:p>
    <w:p w14:paraId="0FC8B7E0" w14:textId="77777777" w:rsidR="009E29AA" w:rsidRDefault="00776F09">
      <w:pPr>
        <w:pStyle w:val="23"/>
        <w:numPr>
          <w:ilvl w:val="0"/>
          <w:numId w:val="48"/>
        </w:numPr>
        <w:spacing w:line="312" w:lineRule="exact"/>
        <w:ind w:firstLineChars="0"/>
        <w:rPr>
          <w:rFonts w:ascii="宋体" w:hAnsi="宋体"/>
          <w:color w:val="000000" w:themeColor="text1"/>
        </w:rPr>
      </w:pPr>
      <w:r>
        <w:rPr>
          <w:rFonts w:ascii="宋体" w:hAnsi="宋体" w:hint="eastAsia"/>
          <w:color w:val="000000" w:themeColor="text1"/>
        </w:rPr>
        <w:t>应提供闭锁功能用于禁止对所选对象进行特定的处理，包括闭锁数据采集、告警处理和远方操作等；</w:t>
      </w:r>
    </w:p>
    <w:p w14:paraId="2242C0D4" w14:textId="77777777" w:rsidR="009E29AA" w:rsidRDefault="00776F09">
      <w:pPr>
        <w:pStyle w:val="23"/>
        <w:numPr>
          <w:ilvl w:val="0"/>
          <w:numId w:val="48"/>
        </w:numPr>
        <w:spacing w:line="312" w:lineRule="exact"/>
        <w:ind w:firstLineChars="0"/>
        <w:rPr>
          <w:rFonts w:ascii="宋体" w:hAnsi="宋体"/>
          <w:color w:val="000000" w:themeColor="text1"/>
        </w:rPr>
      </w:pPr>
      <w:r>
        <w:rPr>
          <w:rFonts w:ascii="宋体" w:hAnsi="宋体" w:hint="eastAsia"/>
          <w:color w:val="000000" w:themeColor="text1"/>
        </w:rPr>
        <w:t>闭锁功能和解锁功能应成对提供；</w:t>
      </w:r>
    </w:p>
    <w:p w14:paraId="75EC3E2F" w14:textId="77777777" w:rsidR="009E29AA" w:rsidRDefault="00776F09">
      <w:pPr>
        <w:pStyle w:val="23"/>
        <w:numPr>
          <w:ilvl w:val="0"/>
          <w:numId w:val="48"/>
        </w:numPr>
        <w:spacing w:line="312" w:lineRule="exact"/>
        <w:ind w:firstLineChars="0"/>
        <w:rPr>
          <w:rFonts w:ascii="宋体" w:hAnsi="宋体"/>
          <w:color w:val="000000" w:themeColor="text1"/>
        </w:rPr>
      </w:pPr>
      <w:r>
        <w:rPr>
          <w:rFonts w:ascii="宋体" w:hAnsi="宋体" w:hint="eastAsia"/>
          <w:color w:val="000000" w:themeColor="text1"/>
        </w:rPr>
        <w:t>所有的闭锁和解锁操作应进行存档记录。</w:t>
      </w:r>
    </w:p>
    <w:p w14:paraId="031A819F" w14:textId="77777777" w:rsidR="009E29AA" w:rsidRDefault="00776F09">
      <w:pPr>
        <w:pStyle w:val="23"/>
        <w:numPr>
          <w:ilvl w:val="0"/>
          <w:numId w:val="44"/>
        </w:numPr>
        <w:spacing w:line="312" w:lineRule="exact"/>
        <w:ind w:firstLineChars="0"/>
        <w:rPr>
          <w:rFonts w:ascii="宋体" w:hAnsi="宋体"/>
          <w:color w:val="000000" w:themeColor="text1"/>
        </w:rPr>
      </w:pPr>
      <w:r>
        <w:rPr>
          <w:rFonts w:ascii="宋体" w:hAnsi="宋体" w:hint="eastAsia"/>
          <w:color w:val="000000" w:themeColor="text1"/>
        </w:rPr>
        <w:t>远方控制与调节</w:t>
      </w:r>
    </w:p>
    <w:p w14:paraId="2AEB5DA5" w14:textId="77777777" w:rsidR="009E29AA" w:rsidRDefault="00776F09">
      <w:pPr>
        <w:pStyle w:val="23"/>
        <w:numPr>
          <w:ilvl w:val="0"/>
          <w:numId w:val="49"/>
        </w:numPr>
        <w:spacing w:line="312" w:lineRule="exact"/>
        <w:ind w:firstLineChars="0"/>
        <w:rPr>
          <w:rFonts w:ascii="宋体" w:hAnsi="宋体"/>
          <w:color w:val="000000" w:themeColor="text1"/>
        </w:rPr>
      </w:pPr>
      <w:r>
        <w:rPr>
          <w:rFonts w:ascii="宋体" w:hAnsi="宋体" w:hint="eastAsia"/>
          <w:color w:val="000000" w:themeColor="text1"/>
        </w:rPr>
        <w:t>控制与调节类型；</w:t>
      </w:r>
    </w:p>
    <w:p w14:paraId="22745538"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控制与调节类型应包括：</w:t>
      </w:r>
    </w:p>
    <w:p w14:paraId="63F5FA64" w14:textId="77777777" w:rsidR="009E29AA" w:rsidRDefault="00776F09">
      <w:pPr>
        <w:numPr>
          <w:ilvl w:val="0"/>
          <w:numId w:val="47"/>
        </w:numPr>
        <w:adjustRightInd/>
        <w:spacing w:line="312" w:lineRule="exact"/>
        <w:rPr>
          <w:rFonts w:ascii="宋体" w:hAnsi="宋体"/>
          <w:color w:val="000000" w:themeColor="text1"/>
        </w:rPr>
      </w:pPr>
      <w:r>
        <w:rPr>
          <w:rFonts w:ascii="宋体" w:hAnsi="宋体" w:hint="eastAsia"/>
          <w:color w:val="000000" w:themeColor="text1"/>
        </w:rPr>
        <w:t>开关的分合；</w:t>
      </w:r>
    </w:p>
    <w:p w14:paraId="6E93BF3E" w14:textId="77777777" w:rsidR="009E29AA" w:rsidRDefault="00776F09">
      <w:pPr>
        <w:numPr>
          <w:ilvl w:val="0"/>
          <w:numId w:val="47"/>
        </w:numPr>
        <w:adjustRightInd/>
        <w:spacing w:line="312" w:lineRule="exact"/>
        <w:rPr>
          <w:rFonts w:ascii="宋体" w:hAnsi="宋体"/>
          <w:color w:val="000000" w:themeColor="text1"/>
        </w:rPr>
      </w:pPr>
      <w:r>
        <w:rPr>
          <w:rFonts w:ascii="宋体" w:hAnsi="宋体" w:hint="eastAsia"/>
          <w:color w:val="000000" w:themeColor="text1"/>
        </w:rPr>
        <w:t>投</w:t>
      </w:r>
      <w:r>
        <w:rPr>
          <w:rFonts w:ascii="宋体" w:hAnsi="宋体"/>
          <w:color w:val="000000" w:themeColor="text1"/>
        </w:rPr>
        <w:t>/</w:t>
      </w:r>
      <w:r>
        <w:rPr>
          <w:rFonts w:ascii="宋体" w:hAnsi="宋体" w:hint="eastAsia"/>
          <w:color w:val="000000" w:themeColor="text1"/>
        </w:rPr>
        <w:t>切远方控制装置（就地或远方模式）；</w:t>
      </w:r>
    </w:p>
    <w:p w14:paraId="351CA376" w14:textId="77777777" w:rsidR="009E29AA" w:rsidRDefault="00776F09">
      <w:pPr>
        <w:numPr>
          <w:ilvl w:val="0"/>
          <w:numId w:val="47"/>
        </w:numPr>
        <w:adjustRightInd/>
        <w:spacing w:line="312" w:lineRule="exact"/>
        <w:rPr>
          <w:rFonts w:ascii="宋体" w:hAnsi="宋体"/>
          <w:color w:val="000000" w:themeColor="text1"/>
        </w:rPr>
      </w:pPr>
      <w:r>
        <w:rPr>
          <w:rFonts w:ascii="宋体" w:hAnsi="宋体" w:hint="eastAsia"/>
          <w:color w:val="000000" w:themeColor="text1"/>
        </w:rPr>
        <w:t>成组控制：可预定义控制序列，实际控制时可按预定义顺序执行或由调度员逐步执行，控制过程中每一步的校验、控制流程、操作记录等与单点控制采用同样的处理方式。</w:t>
      </w:r>
    </w:p>
    <w:p w14:paraId="26B7BC1D" w14:textId="77777777" w:rsidR="009E29AA" w:rsidRDefault="00776F09">
      <w:pPr>
        <w:pStyle w:val="23"/>
        <w:numPr>
          <w:ilvl w:val="0"/>
          <w:numId w:val="49"/>
        </w:numPr>
        <w:spacing w:line="312" w:lineRule="exact"/>
        <w:ind w:firstLineChars="0"/>
        <w:rPr>
          <w:rFonts w:ascii="宋体" w:hAnsi="宋体"/>
          <w:color w:val="000000" w:themeColor="text1"/>
        </w:rPr>
      </w:pPr>
      <w:r>
        <w:rPr>
          <w:rFonts w:ascii="宋体" w:hAnsi="宋体" w:hint="eastAsia"/>
          <w:color w:val="000000" w:themeColor="text1"/>
        </w:rPr>
        <w:t>控制种类；</w:t>
      </w:r>
    </w:p>
    <w:p w14:paraId="71B85AA1" w14:textId="77777777" w:rsidR="009E29AA" w:rsidRDefault="00776F09">
      <w:pPr>
        <w:numPr>
          <w:ilvl w:val="0"/>
          <w:numId w:val="47"/>
        </w:numPr>
        <w:adjustRightInd/>
        <w:spacing w:line="312" w:lineRule="exact"/>
        <w:rPr>
          <w:rFonts w:ascii="宋体" w:hAnsi="宋体"/>
          <w:color w:val="000000" w:themeColor="text1"/>
        </w:rPr>
      </w:pPr>
      <w:r>
        <w:rPr>
          <w:rFonts w:ascii="宋体" w:hAnsi="宋体" w:hint="eastAsia"/>
          <w:color w:val="000000" w:themeColor="text1"/>
        </w:rPr>
        <w:t>单设备控制：常规的控制方式，针对单个设备进行控制；</w:t>
      </w:r>
    </w:p>
    <w:p w14:paraId="4879D83C" w14:textId="77777777" w:rsidR="009E29AA" w:rsidRDefault="00776F09">
      <w:pPr>
        <w:numPr>
          <w:ilvl w:val="0"/>
          <w:numId w:val="47"/>
        </w:numPr>
        <w:adjustRightInd/>
        <w:spacing w:line="312" w:lineRule="exact"/>
        <w:rPr>
          <w:rFonts w:ascii="宋体" w:hAnsi="宋体"/>
          <w:color w:val="000000" w:themeColor="text1"/>
        </w:rPr>
      </w:pPr>
      <w:r>
        <w:rPr>
          <w:rFonts w:ascii="宋体" w:hAnsi="宋体" w:hint="eastAsia"/>
          <w:color w:val="000000" w:themeColor="text1"/>
        </w:rPr>
        <w:t>序列控制：应提供界面供操作员预先定义控制条件及控制对象，可将一些典型的序列控制存储在数据库中供操作员快速执行；</w:t>
      </w:r>
    </w:p>
    <w:p w14:paraId="0569587B" w14:textId="77777777" w:rsidR="009E29AA" w:rsidRDefault="00776F09">
      <w:pPr>
        <w:pStyle w:val="23"/>
        <w:numPr>
          <w:ilvl w:val="0"/>
          <w:numId w:val="49"/>
        </w:numPr>
        <w:spacing w:line="312" w:lineRule="exact"/>
        <w:ind w:firstLineChars="0"/>
        <w:rPr>
          <w:rFonts w:ascii="宋体" w:hAnsi="宋体"/>
          <w:color w:val="000000" w:themeColor="text1"/>
        </w:rPr>
      </w:pPr>
      <w:r>
        <w:rPr>
          <w:rFonts w:ascii="宋体" w:hAnsi="宋体" w:hint="eastAsia"/>
          <w:color w:val="000000" w:themeColor="text1"/>
        </w:rPr>
        <w:t>操作方式；</w:t>
      </w:r>
    </w:p>
    <w:p w14:paraId="357422A1" w14:textId="77777777" w:rsidR="009E29AA" w:rsidRDefault="00776F09">
      <w:pPr>
        <w:numPr>
          <w:ilvl w:val="0"/>
          <w:numId w:val="47"/>
        </w:numPr>
        <w:adjustRightInd/>
        <w:spacing w:line="312" w:lineRule="exact"/>
        <w:rPr>
          <w:rFonts w:ascii="宋体" w:hAnsi="宋体"/>
          <w:color w:val="000000" w:themeColor="text1"/>
        </w:rPr>
      </w:pPr>
      <w:r>
        <w:rPr>
          <w:rFonts w:ascii="宋体" w:hAnsi="宋体" w:hint="eastAsia"/>
          <w:color w:val="000000" w:themeColor="text1"/>
        </w:rPr>
        <w:t>支持单席操作</w:t>
      </w:r>
      <w:r>
        <w:rPr>
          <w:rFonts w:ascii="宋体" w:hAnsi="宋体"/>
          <w:color w:val="000000" w:themeColor="text1"/>
        </w:rPr>
        <w:t>/</w:t>
      </w:r>
      <w:r>
        <w:rPr>
          <w:rFonts w:ascii="宋体" w:hAnsi="宋体" w:hint="eastAsia"/>
          <w:color w:val="000000" w:themeColor="text1"/>
        </w:rPr>
        <w:t>双席操作；</w:t>
      </w:r>
    </w:p>
    <w:p w14:paraId="436139F4" w14:textId="77777777" w:rsidR="009E29AA" w:rsidRDefault="00776F09">
      <w:pPr>
        <w:numPr>
          <w:ilvl w:val="0"/>
          <w:numId w:val="47"/>
        </w:numPr>
        <w:adjustRightInd/>
        <w:spacing w:line="312" w:lineRule="exact"/>
        <w:rPr>
          <w:rFonts w:ascii="宋体" w:hAnsi="宋体"/>
          <w:color w:val="000000" w:themeColor="text1"/>
        </w:rPr>
      </w:pPr>
      <w:r>
        <w:rPr>
          <w:rFonts w:ascii="宋体" w:hAnsi="宋体" w:hint="eastAsia"/>
          <w:color w:val="000000" w:themeColor="text1"/>
        </w:rPr>
        <w:t>支持普通操作</w:t>
      </w:r>
      <w:r>
        <w:rPr>
          <w:rFonts w:ascii="宋体" w:hAnsi="宋体"/>
          <w:color w:val="000000" w:themeColor="text1"/>
        </w:rPr>
        <w:t>/</w:t>
      </w:r>
      <w:r>
        <w:rPr>
          <w:rFonts w:ascii="宋体" w:hAnsi="宋体" w:hint="eastAsia"/>
          <w:color w:val="000000" w:themeColor="text1"/>
        </w:rPr>
        <w:t>快捷操作。</w:t>
      </w:r>
    </w:p>
    <w:p w14:paraId="03F919B7" w14:textId="77777777" w:rsidR="009E29AA" w:rsidRDefault="00776F09">
      <w:pPr>
        <w:pStyle w:val="23"/>
        <w:numPr>
          <w:ilvl w:val="0"/>
          <w:numId w:val="49"/>
        </w:numPr>
        <w:spacing w:line="312" w:lineRule="exact"/>
        <w:ind w:firstLineChars="0"/>
        <w:rPr>
          <w:rFonts w:ascii="宋体" w:hAnsi="宋体"/>
          <w:color w:val="000000" w:themeColor="text1"/>
        </w:rPr>
      </w:pPr>
      <w:r>
        <w:rPr>
          <w:rFonts w:ascii="宋体" w:hAnsi="宋体" w:hint="eastAsia"/>
          <w:color w:val="000000" w:themeColor="text1"/>
        </w:rPr>
        <w:t>控制流程；</w:t>
      </w:r>
    </w:p>
    <w:p w14:paraId="065C2D51"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对开关设备实施控制操作一般应按三步进行：选点－返校－执行，只有当返校正确时，才能进行“执行”操作。</w:t>
      </w:r>
    </w:p>
    <w:p w14:paraId="194339DF" w14:textId="77777777" w:rsidR="009E29AA" w:rsidRDefault="00776F09">
      <w:pPr>
        <w:pStyle w:val="23"/>
        <w:numPr>
          <w:ilvl w:val="0"/>
          <w:numId w:val="49"/>
        </w:numPr>
        <w:spacing w:line="312" w:lineRule="exact"/>
        <w:ind w:firstLineChars="0"/>
        <w:rPr>
          <w:rFonts w:ascii="宋体" w:hAnsi="宋体"/>
          <w:color w:val="000000" w:themeColor="text1"/>
        </w:rPr>
      </w:pPr>
      <w:r>
        <w:rPr>
          <w:rFonts w:ascii="宋体" w:hAnsi="宋体" w:hint="eastAsia"/>
          <w:color w:val="000000" w:themeColor="text1"/>
        </w:rPr>
        <w:t>选点自动撤销条件；</w:t>
      </w:r>
    </w:p>
    <w:p w14:paraId="430FD164"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在进行选点操作时，当遇到如下情况之一时，选点应自动撤销：</w:t>
      </w:r>
    </w:p>
    <w:p w14:paraId="50E0B7B4" w14:textId="77777777" w:rsidR="009E29AA" w:rsidRDefault="00776F09">
      <w:pPr>
        <w:numPr>
          <w:ilvl w:val="0"/>
          <w:numId w:val="47"/>
        </w:numPr>
        <w:adjustRightInd/>
        <w:spacing w:line="312" w:lineRule="exact"/>
        <w:rPr>
          <w:rFonts w:ascii="宋体" w:hAnsi="宋体"/>
          <w:color w:val="000000" w:themeColor="text1"/>
        </w:rPr>
      </w:pPr>
      <w:r>
        <w:rPr>
          <w:rFonts w:ascii="宋体" w:hAnsi="宋体" w:hint="eastAsia"/>
          <w:color w:val="000000" w:themeColor="text1"/>
        </w:rPr>
        <w:t>控制对象设置禁止操作标识牌；</w:t>
      </w:r>
    </w:p>
    <w:p w14:paraId="57F44E14" w14:textId="77777777" w:rsidR="009E29AA" w:rsidRDefault="00776F09">
      <w:pPr>
        <w:numPr>
          <w:ilvl w:val="0"/>
          <w:numId w:val="47"/>
        </w:numPr>
        <w:adjustRightInd/>
        <w:spacing w:line="312" w:lineRule="exact"/>
        <w:rPr>
          <w:rFonts w:ascii="宋体" w:hAnsi="宋体"/>
          <w:color w:val="000000" w:themeColor="text1"/>
        </w:rPr>
      </w:pPr>
      <w:r>
        <w:rPr>
          <w:rFonts w:ascii="宋体" w:hAnsi="宋体" w:hint="eastAsia"/>
          <w:color w:val="000000" w:themeColor="text1"/>
        </w:rPr>
        <w:t>校验结果不正确；</w:t>
      </w:r>
    </w:p>
    <w:p w14:paraId="52643F5D" w14:textId="77777777" w:rsidR="009E29AA" w:rsidRDefault="00776F09">
      <w:pPr>
        <w:numPr>
          <w:ilvl w:val="0"/>
          <w:numId w:val="47"/>
        </w:numPr>
        <w:adjustRightInd/>
        <w:spacing w:line="312" w:lineRule="exact"/>
        <w:rPr>
          <w:rFonts w:ascii="宋体" w:hAnsi="宋体"/>
          <w:color w:val="000000" w:themeColor="text1"/>
          <w:spacing w:val="60"/>
          <w:position w:val="2"/>
          <w:sz w:val="14"/>
        </w:rPr>
      </w:pPr>
      <w:r>
        <w:rPr>
          <w:rFonts w:ascii="宋体" w:hAnsi="宋体" w:hint="eastAsia"/>
          <w:color w:val="000000" w:themeColor="text1"/>
        </w:rPr>
        <w:t>当另一个控制台正在对这个设备进行控制操作时；</w:t>
      </w:r>
    </w:p>
    <w:p w14:paraId="6ADFB46A" w14:textId="77777777" w:rsidR="009E29AA" w:rsidRDefault="00776F09">
      <w:pPr>
        <w:numPr>
          <w:ilvl w:val="0"/>
          <w:numId w:val="47"/>
        </w:numPr>
        <w:adjustRightInd/>
        <w:spacing w:line="312" w:lineRule="exact"/>
        <w:rPr>
          <w:rFonts w:ascii="宋体" w:hAnsi="宋体"/>
          <w:color w:val="000000" w:themeColor="text1"/>
        </w:rPr>
      </w:pPr>
      <w:r>
        <w:rPr>
          <w:rFonts w:ascii="宋体" w:hAnsi="宋体" w:hint="eastAsia"/>
          <w:color w:val="000000" w:themeColor="text1"/>
        </w:rPr>
        <w:t>选点后有效期内未有相应操作。</w:t>
      </w:r>
    </w:p>
    <w:p w14:paraId="23193A59" w14:textId="77777777" w:rsidR="009E29AA" w:rsidRDefault="00776F09">
      <w:pPr>
        <w:pStyle w:val="23"/>
        <w:numPr>
          <w:ilvl w:val="0"/>
          <w:numId w:val="49"/>
        </w:numPr>
        <w:spacing w:line="312" w:lineRule="exact"/>
        <w:ind w:firstLineChars="0"/>
        <w:rPr>
          <w:rFonts w:ascii="宋体" w:hAnsi="宋体"/>
          <w:color w:val="000000" w:themeColor="text1"/>
        </w:rPr>
      </w:pPr>
      <w:r>
        <w:rPr>
          <w:rFonts w:ascii="宋体" w:hAnsi="宋体" w:hint="eastAsia"/>
          <w:color w:val="000000" w:themeColor="text1"/>
        </w:rPr>
        <w:t>控制信息传递；</w:t>
      </w:r>
    </w:p>
    <w:p w14:paraId="19E03B48"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对属于其他系统（如电网调度控制系统）控制范围内的设备控制操作，本系统能够通过信息交互接口将控制请求向其提交。</w:t>
      </w:r>
    </w:p>
    <w:p w14:paraId="4A4EEF8E" w14:textId="77777777" w:rsidR="009E29AA" w:rsidRDefault="00776F09">
      <w:pPr>
        <w:pStyle w:val="23"/>
        <w:numPr>
          <w:ilvl w:val="0"/>
          <w:numId w:val="49"/>
        </w:numPr>
        <w:spacing w:line="312" w:lineRule="exact"/>
        <w:ind w:firstLineChars="0"/>
        <w:rPr>
          <w:rFonts w:ascii="宋体" w:hAnsi="宋体"/>
          <w:color w:val="000000" w:themeColor="text1"/>
        </w:rPr>
      </w:pPr>
      <w:r>
        <w:rPr>
          <w:rFonts w:ascii="宋体" w:hAnsi="宋体" w:hint="eastAsia"/>
          <w:color w:val="000000" w:themeColor="text1"/>
        </w:rPr>
        <w:lastRenderedPageBreak/>
        <w:t>安全措施；</w:t>
      </w:r>
    </w:p>
    <w:p w14:paraId="5148EF7B" w14:textId="77777777" w:rsidR="009E29AA" w:rsidRDefault="00776F09">
      <w:pPr>
        <w:numPr>
          <w:ilvl w:val="0"/>
          <w:numId w:val="47"/>
        </w:numPr>
        <w:adjustRightInd/>
        <w:spacing w:line="312" w:lineRule="exact"/>
        <w:rPr>
          <w:rFonts w:ascii="宋体" w:hAnsi="宋体"/>
          <w:color w:val="000000" w:themeColor="text1"/>
        </w:rPr>
      </w:pPr>
      <w:r>
        <w:rPr>
          <w:rFonts w:ascii="宋体" w:hAnsi="宋体" w:hint="eastAsia"/>
          <w:color w:val="000000" w:themeColor="text1"/>
        </w:rPr>
        <w:t>操作必须从具有控制权限的工作站上才能进行；</w:t>
      </w:r>
    </w:p>
    <w:p w14:paraId="761813CD" w14:textId="77777777" w:rsidR="009E29AA" w:rsidRDefault="00776F09">
      <w:pPr>
        <w:numPr>
          <w:ilvl w:val="0"/>
          <w:numId w:val="47"/>
        </w:numPr>
        <w:adjustRightInd/>
        <w:spacing w:line="312" w:lineRule="exact"/>
        <w:rPr>
          <w:rFonts w:ascii="宋体" w:hAnsi="宋体"/>
          <w:color w:val="000000" w:themeColor="text1"/>
        </w:rPr>
      </w:pPr>
      <w:r>
        <w:rPr>
          <w:rFonts w:ascii="宋体" w:hAnsi="宋体" w:hint="eastAsia"/>
          <w:color w:val="000000" w:themeColor="text1"/>
        </w:rPr>
        <w:t>操作员必须有相应的操作权限；</w:t>
      </w:r>
    </w:p>
    <w:p w14:paraId="14BCA2AD" w14:textId="77777777" w:rsidR="009E29AA" w:rsidRDefault="00776F09">
      <w:pPr>
        <w:numPr>
          <w:ilvl w:val="0"/>
          <w:numId w:val="47"/>
        </w:numPr>
        <w:adjustRightInd/>
        <w:spacing w:line="312" w:lineRule="exact"/>
        <w:rPr>
          <w:rFonts w:ascii="宋体" w:hAnsi="宋体"/>
          <w:color w:val="000000" w:themeColor="text1"/>
        </w:rPr>
      </w:pPr>
      <w:r>
        <w:rPr>
          <w:rFonts w:ascii="宋体" w:hAnsi="宋体" w:hint="eastAsia"/>
          <w:color w:val="000000" w:themeColor="text1"/>
        </w:rPr>
        <w:t>双席操作校验时，监护员需确认；</w:t>
      </w:r>
    </w:p>
    <w:p w14:paraId="23B97C6C" w14:textId="77777777" w:rsidR="009E29AA" w:rsidRDefault="00776F09">
      <w:pPr>
        <w:numPr>
          <w:ilvl w:val="0"/>
          <w:numId w:val="47"/>
        </w:numPr>
        <w:adjustRightInd/>
        <w:spacing w:line="312" w:lineRule="exact"/>
        <w:rPr>
          <w:rFonts w:ascii="宋体" w:hAnsi="宋体"/>
          <w:color w:val="000000" w:themeColor="text1"/>
        </w:rPr>
      </w:pPr>
      <w:r>
        <w:rPr>
          <w:rFonts w:ascii="宋体" w:hAnsi="宋体" w:hint="eastAsia"/>
          <w:color w:val="000000" w:themeColor="text1"/>
        </w:rPr>
        <w:t>操作时每一步应有提示，每一步的结果有相应的响应；</w:t>
      </w:r>
    </w:p>
    <w:p w14:paraId="1DE71035" w14:textId="77777777" w:rsidR="009E29AA" w:rsidRDefault="00776F09">
      <w:pPr>
        <w:numPr>
          <w:ilvl w:val="0"/>
          <w:numId w:val="47"/>
        </w:numPr>
        <w:adjustRightInd/>
        <w:spacing w:line="312" w:lineRule="exact"/>
        <w:rPr>
          <w:rFonts w:ascii="宋体" w:hAnsi="宋体"/>
          <w:color w:val="000000" w:themeColor="text1"/>
        </w:rPr>
      </w:pPr>
      <w:r>
        <w:rPr>
          <w:rFonts w:ascii="宋体" w:hAnsi="宋体" w:hint="eastAsia"/>
          <w:color w:val="000000" w:themeColor="text1"/>
        </w:rPr>
        <w:t>操作时应对通道的运行状况进行监视；</w:t>
      </w:r>
    </w:p>
    <w:p w14:paraId="446573FB" w14:textId="77777777" w:rsidR="009E29AA" w:rsidRDefault="00776F09">
      <w:pPr>
        <w:pStyle w:val="23"/>
        <w:numPr>
          <w:ilvl w:val="0"/>
          <w:numId w:val="47"/>
        </w:numPr>
        <w:spacing w:line="312" w:lineRule="exact"/>
        <w:ind w:firstLineChars="0"/>
        <w:rPr>
          <w:rFonts w:ascii="宋体" w:hAnsi="宋体"/>
          <w:color w:val="000000" w:themeColor="text1"/>
        </w:rPr>
      </w:pPr>
      <w:r>
        <w:rPr>
          <w:rFonts w:ascii="宋体" w:hAnsi="宋体" w:hint="eastAsia"/>
          <w:color w:val="000000" w:themeColor="text1"/>
        </w:rPr>
        <w:t>配网设备的遥控应满足《国家电网调〔</w:t>
      </w:r>
      <w:r>
        <w:rPr>
          <w:rFonts w:ascii="宋体" w:hAnsi="宋体"/>
          <w:color w:val="000000" w:themeColor="text1"/>
        </w:rPr>
        <w:t>2011</w:t>
      </w:r>
      <w:r>
        <w:rPr>
          <w:rFonts w:ascii="宋体" w:hAnsi="宋体" w:hint="eastAsia"/>
          <w:color w:val="000000" w:themeColor="text1"/>
        </w:rPr>
        <w:t>〕</w:t>
      </w:r>
      <w:r>
        <w:rPr>
          <w:rFonts w:ascii="宋体" w:hAnsi="宋体"/>
          <w:color w:val="000000" w:themeColor="text1"/>
        </w:rPr>
        <w:t>168</w:t>
      </w:r>
      <w:r>
        <w:rPr>
          <w:rFonts w:ascii="宋体" w:hAnsi="宋体" w:hint="eastAsia"/>
          <w:color w:val="000000" w:themeColor="text1"/>
        </w:rPr>
        <w:t>号</w:t>
      </w:r>
      <w:r>
        <w:rPr>
          <w:rFonts w:ascii="宋体" w:hAnsi="宋体"/>
          <w:color w:val="000000" w:themeColor="text1"/>
        </w:rPr>
        <w:t>_</w:t>
      </w:r>
      <w:r>
        <w:rPr>
          <w:rFonts w:ascii="宋体" w:hAnsi="宋体" w:hint="eastAsia"/>
          <w:color w:val="000000" w:themeColor="text1"/>
        </w:rPr>
        <w:t>关于加强</w:t>
      </w:r>
      <w:r>
        <w:rPr>
          <w:rFonts w:ascii="宋体" w:hAnsi="宋体"/>
          <w:color w:val="000000" w:themeColor="text1"/>
        </w:rPr>
        <w:t>_</w:t>
      </w:r>
      <w:r>
        <w:rPr>
          <w:rFonts w:ascii="宋体" w:hAnsi="宋体" w:hint="eastAsia"/>
          <w:color w:val="000000" w:themeColor="text1"/>
        </w:rPr>
        <w:t>配电网自动化系统安全防护工作的</w:t>
      </w:r>
      <w:r>
        <w:rPr>
          <w:rFonts w:ascii="宋体" w:hAnsi="宋体"/>
          <w:color w:val="000000" w:themeColor="text1"/>
        </w:rPr>
        <w:t>_</w:t>
      </w:r>
      <w:r>
        <w:rPr>
          <w:rFonts w:ascii="宋体" w:hAnsi="宋体" w:hint="eastAsia"/>
          <w:color w:val="000000" w:themeColor="text1"/>
        </w:rPr>
        <w:t>通知》的要求</w:t>
      </w:r>
    </w:p>
    <w:p w14:paraId="031F3CE7" w14:textId="77777777" w:rsidR="009E29AA" w:rsidRDefault="00776F09">
      <w:pPr>
        <w:numPr>
          <w:ilvl w:val="0"/>
          <w:numId w:val="47"/>
        </w:numPr>
        <w:adjustRightInd/>
        <w:spacing w:line="312" w:lineRule="exact"/>
        <w:rPr>
          <w:rFonts w:ascii="宋体" w:hAnsi="宋体"/>
          <w:color w:val="000000" w:themeColor="text1"/>
        </w:rPr>
      </w:pPr>
      <w:r>
        <w:rPr>
          <w:rFonts w:ascii="宋体" w:hAnsi="宋体" w:hint="eastAsia"/>
          <w:color w:val="000000" w:themeColor="text1"/>
        </w:rPr>
        <w:t>提供详细的存档信息，所有操作都记录在历史库，包括操作人员姓名、操作对象、操作内容、操作时间、操作结果等，可供调阅和打印。</w:t>
      </w:r>
    </w:p>
    <w:p w14:paraId="60701FCA" w14:textId="77777777" w:rsidR="009E29AA" w:rsidRDefault="00776F09">
      <w:pPr>
        <w:pStyle w:val="23"/>
        <w:numPr>
          <w:ilvl w:val="0"/>
          <w:numId w:val="44"/>
        </w:numPr>
        <w:spacing w:line="312" w:lineRule="exact"/>
        <w:ind w:firstLineChars="0"/>
        <w:rPr>
          <w:rFonts w:ascii="宋体" w:hAnsi="宋体"/>
          <w:color w:val="000000" w:themeColor="text1"/>
        </w:rPr>
      </w:pPr>
      <w:r>
        <w:rPr>
          <w:rFonts w:ascii="宋体" w:hAnsi="宋体" w:hint="eastAsia"/>
          <w:color w:val="000000" w:themeColor="text1"/>
        </w:rPr>
        <w:t>防误闭锁</w:t>
      </w:r>
    </w:p>
    <w:p w14:paraId="4880793A"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应提供多种类型的远方控制自动防误闭锁功能，包括基于预定义规则的常规防误闭锁和基于拓扑分析的防误闭锁功能。</w:t>
      </w:r>
    </w:p>
    <w:p w14:paraId="03B785AF" w14:textId="77777777" w:rsidR="009E29AA" w:rsidRDefault="00776F09">
      <w:pPr>
        <w:pStyle w:val="23"/>
        <w:numPr>
          <w:ilvl w:val="0"/>
          <w:numId w:val="50"/>
        </w:numPr>
        <w:spacing w:line="312" w:lineRule="exact"/>
        <w:ind w:firstLineChars="0"/>
        <w:rPr>
          <w:rFonts w:ascii="宋体" w:hAnsi="宋体"/>
          <w:color w:val="000000" w:themeColor="text1"/>
        </w:rPr>
      </w:pPr>
      <w:r>
        <w:rPr>
          <w:rFonts w:ascii="宋体" w:hAnsi="宋体" w:hint="eastAsia"/>
          <w:color w:val="000000" w:themeColor="text1"/>
        </w:rPr>
        <w:t>常规防误闭锁；</w:t>
      </w:r>
    </w:p>
    <w:p w14:paraId="3290355C" w14:textId="77777777" w:rsidR="009E29AA" w:rsidRDefault="00776F09">
      <w:pPr>
        <w:numPr>
          <w:ilvl w:val="0"/>
          <w:numId w:val="47"/>
        </w:numPr>
        <w:adjustRightInd/>
        <w:spacing w:line="312" w:lineRule="exact"/>
        <w:rPr>
          <w:rFonts w:ascii="宋体" w:hAnsi="宋体"/>
          <w:color w:val="000000" w:themeColor="text1"/>
        </w:rPr>
      </w:pPr>
      <w:r>
        <w:rPr>
          <w:rFonts w:ascii="宋体" w:hAnsi="宋体" w:hint="eastAsia"/>
          <w:color w:val="000000" w:themeColor="text1"/>
        </w:rPr>
        <w:t>应支持在数据库中针对每个控制对象预定义遥控操作时的闭锁条件，如相关状态量的状态、相关模拟量的量测值等，并支持多种闭锁条件的组合；</w:t>
      </w:r>
    </w:p>
    <w:p w14:paraId="615BD965" w14:textId="77777777" w:rsidR="009E29AA" w:rsidRDefault="00776F09">
      <w:pPr>
        <w:numPr>
          <w:ilvl w:val="0"/>
          <w:numId w:val="47"/>
        </w:numPr>
        <w:adjustRightInd/>
        <w:spacing w:line="312" w:lineRule="exact"/>
        <w:rPr>
          <w:rFonts w:ascii="宋体" w:hAnsi="宋体"/>
          <w:color w:val="000000" w:themeColor="text1"/>
        </w:rPr>
      </w:pPr>
      <w:r>
        <w:rPr>
          <w:rFonts w:ascii="宋体" w:hAnsi="宋体" w:hint="eastAsia"/>
          <w:color w:val="000000" w:themeColor="text1"/>
        </w:rPr>
        <w:t>实际操作时，应按预定义的闭锁条件进行防误校验，校验不通过应禁止操作并提示出错原因。</w:t>
      </w:r>
    </w:p>
    <w:p w14:paraId="1BAFE2C4" w14:textId="77777777" w:rsidR="009E29AA" w:rsidRDefault="00776F09">
      <w:pPr>
        <w:pStyle w:val="23"/>
        <w:numPr>
          <w:ilvl w:val="0"/>
          <w:numId w:val="50"/>
        </w:numPr>
        <w:spacing w:line="312" w:lineRule="exact"/>
        <w:ind w:firstLineChars="0"/>
        <w:rPr>
          <w:rFonts w:ascii="宋体" w:hAnsi="宋体"/>
          <w:color w:val="000000" w:themeColor="text1"/>
        </w:rPr>
      </w:pPr>
      <w:r>
        <w:rPr>
          <w:rFonts w:ascii="宋体" w:hAnsi="宋体" w:hint="eastAsia"/>
          <w:color w:val="000000" w:themeColor="text1"/>
        </w:rPr>
        <w:t>拓扑防误闭锁；</w:t>
      </w:r>
    </w:p>
    <w:p w14:paraId="459B4255" w14:textId="77777777" w:rsidR="009E29AA" w:rsidRDefault="00776F09">
      <w:pPr>
        <w:numPr>
          <w:ilvl w:val="0"/>
          <w:numId w:val="47"/>
        </w:numPr>
        <w:adjustRightInd/>
        <w:spacing w:line="312" w:lineRule="exact"/>
        <w:rPr>
          <w:rFonts w:ascii="宋体" w:hAnsi="宋体"/>
          <w:color w:val="000000" w:themeColor="text1"/>
        </w:rPr>
      </w:pPr>
      <w:r>
        <w:rPr>
          <w:rFonts w:ascii="宋体" w:hAnsi="宋体" w:hint="eastAsia"/>
          <w:color w:val="000000" w:themeColor="text1"/>
        </w:rPr>
        <w:t>不依赖于人工定义，通过网络拓扑分析设备运行状态，约束调度员安全操作；</w:t>
      </w:r>
    </w:p>
    <w:p w14:paraId="704C9B81" w14:textId="77777777" w:rsidR="009E29AA" w:rsidRDefault="00776F09">
      <w:pPr>
        <w:numPr>
          <w:ilvl w:val="0"/>
          <w:numId w:val="47"/>
        </w:numPr>
        <w:adjustRightInd/>
        <w:spacing w:line="312" w:lineRule="exact"/>
        <w:rPr>
          <w:rFonts w:ascii="宋体" w:hAnsi="宋体"/>
          <w:color w:val="000000" w:themeColor="text1"/>
        </w:rPr>
      </w:pPr>
      <w:r>
        <w:rPr>
          <w:rFonts w:ascii="宋体" w:hAnsi="宋体" w:hint="eastAsia"/>
          <w:color w:val="000000" w:themeColor="text1"/>
        </w:rPr>
        <w:t>具备开关操作的防误闭锁功能：具备合环提示、挂牌提示、负荷失电提示、带接地合开关提示等；</w:t>
      </w:r>
    </w:p>
    <w:p w14:paraId="45F6A1E5" w14:textId="77777777" w:rsidR="009E29AA" w:rsidRDefault="00776F09">
      <w:pPr>
        <w:numPr>
          <w:ilvl w:val="0"/>
          <w:numId w:val="47"/>
        </w:numPr>
        <w:adjustRightInd/>
        <w:spacing w:line="312" w:lineRule="exact"/>
        <w:rPr>
          <w:rFonts w:ascii="宋体" w:hAnsi="宋体"/>
          <w:color w:val="000000" w:themeColor="text1"/>
        </w:rPr>
      </w:pPr>
      <w:r>
        <w:rPr>
          <w:rFonts w:ascii="宋体" w:hAnsi="宋体" w:hint="eastAsia"/>
          <w:color w:val="000000" w:themeColor="text1"/>
        </w:rPr>
        <w:t>具备接地刀闸操作的防误闭锁功能：具备带电合接地刀闸提示、带刀闸合接地刀闸提示等；</w:t>
      </w:r>
      <w:r>
        <w:rPr>
          <w:rFonts w:ascii="宋体" w:hAnsi="宋体"/>
          <w:color w:val="000000" w:themeColor="text1"/>
        </w:rPr>
        <w:t xml:space="preserve"> </w:t>
      </w:r>
    </w:p>
    <w:p w14:paraId="21AD95C0" w14:textId="77777777" w:rsidR="009E29AA" w:rsidRDefault="00776F09">
      <w:pPr>
        <w:numPr>
          <w:ilvl w:val="0"/>
          <w:numId w:val="47"/>
        </w:numPr>
        <w:adjustRightInd/>
        <w:spacing w:line="312" w:lineRule="exact"/>
        <w:rPr>
          <w:rFonts w:ascii="宋体" w:hAnsi="宋体"/>
          <w:color w:val="000000" w:themeColor="text1"/>
        </w:rPr>
      </w:pPr>
      <w:r>
        <w:rPr>
          <w:rFonts w:ascii="宋体" w:hAnsi="宋体" w:hint="eastAsia"/>
          <w:color w:val="000000" w:themeColor="text1"/>
        </w:rPr>
        <w:t>具有挂牌闭锁功能。</w:t>
      </w:r>
    </w:p>
    <w:p w14:paraId="1B56AC23" w14:textId="77777777" w:rsidR="009E29AA" w:rsidRDefault="00776F09">
      <w:pPr>
        <w:pStyle w:val="3"/>
        <w:spacing w:beforeLines="100" w:before="312" w:afterLines="100" w:after="312" w:line="240" w:lineRule="auto"/>
        <w:ind w:left="0" w:firstLine="0"/>
        <w:rPr>
          <w:rFonts w:ascii="黑体" w:eastAsia="黑体" w:hAnsi="黑体"/>
          <w:b w:val="0"/>
          <w:sz w:val="21"/>
          <w:szCs w:val="21"/>
        </w:rPr>
      </w:pPr>
      <w:r>
        <w:rPr>
          <w:rFonts w:ascii="黑体" w:eastAsia="黑体" w:hAnsi="黑体"/>
          <w:b w:val="0"/>
          <w:sz w:val="21"/>
          <w:szCs w:val="21"/>
        </w:rPr>
        <w:t>模型/图形</w:t>
      </w:r>
      <w:r>
        <w:rPr>
          <w:rFonts w:ascii="黑体" w:eastAsia="黑体" w:hAnsi="黑体" w:hint="eastAsia"/>
          <w:b w:val="0"/>
          <w:sz w:val="21"/>
          <w:szCs w:val="21"/>
        </w:rPr>
        <w:t>管理</w:t>
      </w:r>
    </w:p>
    <w:p w14:paraId="671675D5" w14:textId="77777777" w:rsidR="009E29AA" w:rsidRDefault="00776F09">
      <w:pPr>
        <w:pStyle w:val="4"/>
        <w:spacing w:beforeLines="100" w:before="312" w:afterLines="100" w:after="312" w:line="240" w:lineRule="auto"/>
        <w:ind w:left="0" w:firstLine="0"/>
        <w:rPr>
          <w:rFonts w:ascii="黑体" w:hAnsi="黑体"/>
          <w:b w:val="0"/>
          <w:sz w:val="21"/>
          <w:szCs w:val="21"/>
        </w:rPr>
      </w:pPr>
      <w:r>
        <w:rPr>
          <w:rFonts w:ascii="黑体" w:hAnsi="黑体" w:hint="eastAsia"/>
          <w:b w:val="0"/>
          <w:sz w:val="21"/>
          <w:szCs w:val="21"/>
        </w:rPr>
        <w:t>网络建模</w:t>
      </w:r>
    </w:p>
    <w:p w14:paraId="63B35248" w14:textId="77777777" w:rsidR="009E29AA" w:rsidRDefault="00776F09">
      <w:pPr>
        <w:pStyle w:val="23"/>
        <w:numPr>
          <w:ilvl w:val="0"/>
          <w:numId w:val="51"/>
        </w:numPr>
        <w:ind w:firstLineChars="0"/>
        <w:rPr>
          <w:rFonts w:ascii="宋体" w:hAnsi="宋体"/>
          <w:color w:val="000000" w:themeColor="text1"/>
        </w:rPr>
      </w:pPr>
      <w:r>
        <w:rPr>
          <w:rFonts w:ascii="宋体" w:hAnsi="宋体" w:hint="eastAsia"/>
          <w:color w:val="000000" w:themeColor="text1"/>
        </w:rPr>
        <w:t>应支持图模库一体化建模</w:t>
      </w:r>
    </w:p>
    <w:p w14:paraId="71686F31" w14:textId="77777777" w:rsidR="009E29AA" w:rsidRDefault="00776F09">
      <w:pPr>
        <w:adjustRightInd/>
        <w:ind w:firstLine="420"/>
        <w:rPr>
          <w:rFonts w:ascii="宋体" w:hAnsi="宋体"/>
          <w:color w:val="000000" w:themeColor="text1"/>
        </w:rPr>
      </w:pPr>
      <w:r>
        <w:rPr>
          <w:rFonts w:ascii="宋体" w:hAnsi="宋体" w:hint="eastAsia"/>
          <w:color w:val="000000" w:themeColor="text1"/>
        </w:rPr>
        <w:t>根据站所图、单线图等构成配电网络的图形和相应的模型数据，自动生成全网的静态网络拓扑模型，具体要求包括但不限于：</w:t>
      </w:r>
    </w:p>
    <w:p w14:paraId="4E7E9F3D" w14:textId="77777777" w:rsidR="009E29AA" w:rsidRDefault="00776F09">
      <w:pPr>
        <w:pStyle w:val="23"/>
        <w:numPr>
          <w:ilvl w:val="0"/>
          <w:numId w:val="52"/>
        </w:numPr>
        <w:ind w:firstLineChars="0"/>
        <w:rPr>
          <w:rFonts w:ascii="宋体" w:hAnsi="宋体"/>
          <w:color w:val="000000" w:themeColor="text1"/>
        </w:rPr>
      </w:pPr>
      <w:r>
        <w:rPr>
          <w:rFonts w:ascii="宋体" w:hAnsi="宋体" w:hint="eastAsia"/>
          <w:color w:val="000000" w:themeColor="text1"/>
        </w:rPr>
        <w:t>遵循</w:t>
      </w:r>
      <w:r>
        <w:rPr>
          <w:rFonts w:ascii="宋体" w:hAnsi="宋体"/>
          <w:color w:val="000000" w:themeColor="text1"/>
        </w:rPr>
        <w:t>IEC61968</w:t>
      </w:r>
      <w:r>
        <w:rPr>
          <w:rFonts w:ascii="宋体" w:hAnsi="宋体" w:hint="eastAsia"/>
          <w:color w:val="000000" w:themeColor="text1"/>
        </w:rPr>
        <w:t>和</w:t>
      </w:r>
      <w:r>
        <w:rPr>
          <w:rFonts w:ascii="宋体" w:hAnsi="宋体"/>
          <w:color w:val="000000" w:themeColor="text1"/>
        </w:rPr>
        <w:t>IEC61970</w:t>
      </w:r>
      <w:r>
        <w:rPr>
          <w:rFonts w:ascii="宋体" w:hAnsi="宋体" w:hint="eastAsia"/>
          <w:color w:val="000000" w:themeColor="text1"/>
        </w:rPr>
        <w:t>建模标准，并进行合理扩充，形成配电自动化网络模型描述；</w:t>
      </w:r>
    </w:p>
    <w:p w14:paraId="6AAFCB7D" w14:textId="77777777" w:rsidR="009E29AA" w:rsidRDefault="00776F09">
      <w:pPr>
        <w:pStyle w:val="23"/>
        <w:numPr>
          <w:ilvl w:val="0"/>
          <w:numId w:val="52"/>
        </w:numPr>
        <w:ind w:firstLineChars="0"/>
        <w:rPr>
          <w:rFonts w:ascii="宋体" w:hAnsi="宋体"/>
          <w:color w:val="000000" w:themeColor="text1"/>
        </w:rPr>
      </w:pPr>
      <w:r>
        <w:rPr>
          <w:rFonts w:ascii="宋体" w:hAnsi="宋体" w:hint="eastAsia"/>
          <w:color w:val="000000" w:themeColor="text1"/>
        </w:rPr>
        <w:t>支持实时态、研究态和未来态模型统一建模和共享；</w:t>
      </w:r>
    </w:p>
    <w:p w14:paraId="751E5C90" w14:textId="77777777" w:rsidR="009E29AA" w:rsidRDefault="00776F09">
      <w:pPr>
        <w:pStyle w:val="23"/>
        <w:numPr>
          <w:ilvl w:val="0"/>
          <w:numId w:val="52"/>
        </w:numPr>
        <w:ind w:firstLineChars="0"/>
        <w:rPr>
          <w:rFonts w:ascii="宋体" w:hAnsi="宋体"/>
          <w:color w:val="000000" w:themeColor="text1"/>
        </w:rPr>
      </w:pPr>
      <w:r>
        <w:rPr>
          <w:rFonts w:ascii="宋体" w:hAnsi="宋体" w:hint="eastAsia"/>
          <w:color w:val="000000" w:themeColor="text1"/>
        </w:rPr>
        <w:t>具备网络拓扑建模校验功能，对拓扑错误能够以图形化的方式提示用户进行拓扑修正；</w:t>
      </w:r>
    </w:p>
    <w:p w14:paraId="28D1FE92" w14:textId="77777777" w:rsidR="009E29AA" w:rsidRDefault="00776F09">
      <w:pPr>
        <w:pStyle w:val="23"/>
        <w:numPr>
          <w:ilvl w:val="0"/>
          <w:numId w:val="52"/>
        </w:numPr>
        <w:ind w:firstLineChars="0"/>
        <w:rPr>
          <w:rFonts w:ascii="宋体" w:hAnsi="宋体"/>
          <w:color w:val="000000" w:themeColor="text1"/>
        </w:rPr>
      </w:pPr>
      <w:r>
        <w:rPr>
          <w:rFonts w:ascii="宋体" w:hAnsi="宋体" w:hint="eastAsia"/>
          <w:color w:val="000000" w:themeColor="text1"/>
        </w:rPr>
        <w:t>提供网络拓扑管理工具，用户可以更加直观地管理和维护网络模型；</w:t>
      </w:r>
    </w:p>
    <w:p w14:paraId="1B1FDD11" w14:textId="77777777" w:rsidR="009E29AA" w:rsidRDefault="00776F09">
      <w:pPr>
        <w:pStyle w:val="23"/>
        <w:numPr>
          <w:ilvl w:val="0"/>
          <w:numId w:val="52"/>
        </w:numPr>
        <w:ind w:firstLineChars="0"/>
        <w:rPr>
          <w:rFonts w:ascii="宋体" w:hAnsi="宋体"/>
          <w:color w:val="000000" w:themeColor="text1"/>
        </w:rPr>
      </w:pPr>
      <w:r>
        <w:rPr>
          <w:rFonts w:ascii="宋体" w:hAnsi="宋体" w:hint="eastAsia"/>
          <w:color w:val="000000" w:themeColor="text1"/>
        </w:rPr>
        <w:t>支持用户自定义设备图元和间隔模板，支持各类图元带模型属性的拷贝，提高建模效率。</w:t>
      </w:r>
    </w:p>
    <w:p w14:paraId="3070873B" w14:textId="77777777" w:rsidR="009E29AA" w:rsidRDefault="00776F09">
      <w:pPr>
        <w:pStyle w:val="23"/>
        <w:numPr>
          <w:ilvl w:val="0"/>
          <w:numId w:val="51"/>
        </w:numPr>
        <w:ind w:firstLineChars="0"/>
        <w:rPr>
          <w:rFonts w:ascii="宋体" w:hAnsi="宋体"/>
          <w:color w:val="000000" w:themeColor="text1"/>
        </w:rPr>
      </w:pPr>
      <w:r>
        <w:rPr>
          <w:rFonts w:ascii="宋体" w:hAnsi="宋体" w:hint="eastAsia"/>
          <w:color w:val="000000" w:themeColor="text1"/>
        </w:rPr>
        <w:t>应支持外部系统信息导入建模</w:t>
      </w:r>
    </w:p>
    <w:p w14:paraId="6800A2CB" w14:textId="77777777" w:rsidR="009E29AA" w:rsidRDefault="00776F09">
      <w:pPr>
        <w:adjustRightInd/>
        <w:ind w:firstLine="420"/>
        <w:rPr>
          <w:rFonts w:ascii="宋体" w:hAnsi="宋体"/>
          <w:color w:val="000000" w:themeColor="text1"/>
        </w:rPr>
      </w:pPr>
      <w:r>
        <w:rPr>
          <w:rFonts w:ascii="宋体" w:hAnsi="宋体" w:hint="eastAsia"/>
          <w:color w:val="000000" w:themeColor="text1"/>
        </w:rPr>
        <w:t>从电网</w:t>
      </w:r>
      <w:r>
        <w:rPr>
          <w:rFonts w:ascii="宋体" w:hAnsi="宋体"/>
          <w:color w:val="000000" w:themeColor="text1"/>
        </w:rPr>
        <w:t>GIS</w:t>
      </w:r>
      <w:r>
        <w:rPr>
          <w:rFonts w:ascii="宋体" w:hAnsi="宋体" w:hint="eastAsia"/>
          <w:color w:val="000000" w:themeColor="text1"/>
        </w:rPr>
        <w:t>平台导入中压配网模型，以及从电网调度控制系统导入上级电网模型，并实现主配网的模型拼接，具体要求包括但不限于：</w:t>
      </w:r>
    </w:p>
    <w:p w14:paraId="7B724712" w14:textId="77777777" w:rsidR="009E29AA" w:rsidRDefault="00776F09">
      <w:pPr>
        <w:pStyle w:val="23"/>
        <w:numPr>
          <w:ilvl w:val="0"/>
          <w:numId w:val="53"/>
        </w:numPr>
        <w:ind w:firstLineChars="0"/>
        <w:rPr>
          <w:rFonts w:ascii="宋体" w:hAnsi="宋体"/>
          <w:color w:val="000000" w:themeColor="text1"/>
        </w:rPr>
      </w:pPr>
      <w:r>
        <w:rPr>
          <w:rFonts w:ascii="宋体" w:hAnsi="宋体" w:hint="eastAsia"/>
          <w:color w:val="000000" w:themeColor="text1"/>
        </w:rPr>
        <w:t>模型图形导入格式应遵循</w:t>
      </w:r>
      <w:r>
        <w:rPr>
          <w:rFonts w:ascii="宋体" w:hAnsi="宋体"/>
          <w:color w:val="000000" w:themeColor="text1"/>
        </w:rPr>
        <w:t xml:space="preserve">GB/T </w:t>
      </w:r>
      <w:r>
        <w:rPr>
          <w:rStyle w:val="a-size-large1"/>
          <w:rFonts w:ascii="宋体" w:hAnsi="宋体"/>
          <w:color w:val="000000" w:themeColor="text1"/>
        </w:rPr>
        <w:t>30149-2013</w:t>
      </w:r>
      <w:r>
        <w:rPr>
          <w:rFonts w:ascii="宋体" w:hAnsi="宋体" w:hint="eastAsia"/>
          <w:color w:val="000000" w:themeColor="text1"/>
        </w:rPr>
        <w:t>《电网设备模型描述规范》、</w:t>
      </w:r>
      <w:r>
        <w:rPr>
          <w:rFonts w:ascii="宋体" w:hAnsi="宋体"/>
          <w:color w:val="000000" w:themeColor="text1"/>
        </w:rPr>
        <w:t>Q/GDW 624</w:t>
      </w:r>
      <w:r>
        <w:rPr>
          <w:rFonts w:ascii="宋体" w:hAnsi="宋体" w:hint="eastAsia"/>
          <w:color w:val="000000" w:themeColor="text1"/>
        </w:rPr>
        <w:t>《电力系统图形描述规范》、</w:t>
      </w:r>
      <w:r>
        <w:rPr>
          <w:rFonts w:ascii="宋体" w:hAnsi="宋体"/>
          <w:color w:val="000000" w:themeColor="text1"/>
        </w:rPr>
        <w:t>IEC 61970</w:t>
      </w:r>
      <w:r>
        <w:rPr>
          <w:rFonts w:ascii="宋体" w:hAnsi="宋体" w:hint="eastAsia"/>
          <w:color w:val="000000" w:themeColor="text1"/>
        </w:rPr>
        <w:t>和</w:t>
      </w:r>
      <w:r>
        <w:rPr>
          <w:rFonts w:ascii="宋体" w:hAnsi="宋体"/>
          <w:color w:val="000000" w:themeColor="text1"/>
        </w:rPr>
        <w:t>IEC 61968</w:t>
      </w:r>
      <w:r>
        <w:rPr>
          <w:rFonts w:ascii="宋体" w:hAnsi="宋体" w:hint="eastAsia"/>
          <w:color w:val="000000" w:themeColor="text1"/>
        </w:rPr>
        <w:t>相关标准，数据接口规范应支持</w:t>
      </w:r>
      <w:r>
        <w:rPr>
          <w:rFonts w:ascii="宋体" w:hAnsi="宋体"/>
          <w:color w:val="000000" w:themeColor="text1"/>
        </w:rPr>
        <w:t>CIM/E/ CIM/G</w:t>
      </w:r>
      <w:r>
        <w:rPr>
          <w:rFonts w:ascii="宋体" w:hAnsi="宋体" w:hint="eastAsia"/>
          <w:color w:val="000000" w:themeColor="text1"/>
        </w:rPr>
        <w:t>、</w:t>
      </w:r>
      <w:r>
        <w:rPr>
          <w:rFonts w:ascii="宋体" w:hAnsi="宋体"/>
          <w:color w:val="000000" w:themeColor="text1"/>
        </w:rPr>
        <w:t>CIM/SVG</w:t>
      </w:r>
      <w:r>
        <w:rPr>
          <w:rFonts w:ascii="宋体" w:hAnsi="宋体" w:hint="eastAsia"/>
          <w:color w:val="000000" w:themeColor="text1"/>
        </w:rPr>
        <w:t>数据格式；</w:t>
      </w:r>
      <w:r>
        <w:rPr>
          <w:rStyle w:val="a-size-large1"/>
          <w:rFonts w:ascii="宋体" w:hAnsi="宋体"/>
          <w:color w:val="000000" w:themeColor="text1"/>
        </w:rPr>
        <w:t xml:space="preserve"> </w:t>
      </w:r>
    </w:p>
    <w:p w14:paraId="6A1D6B02" w14:textId="77777777" w:rsidR="009E29AA" w:rsidRDefault="00776F09">
      <w:pPr>
        <w:pStyle w:val="23"/>
        <w:numPr>
          <w:ilvl w:val="0"/>
          <w:numId w:val="53"/>
        </w:numPr>
        <w:ind w:firstLineChars="0"/>
        <w:rPr>
          <w:rFonts w:ascii="宋体" w:hAnsi="宋体"/>
          <w:color w:val="000000" w:themeColor="text1"/>
        </w:rPr>
      </w:pPr>
      <w:r>
        <w:rPr>
          <w:rFonts w:ascii="宋体" w:hAnsi="宋体" w:hint="eastAsia"/>
          <w:color w:val="000000" w:themeColor="text1"/>
        </w:rPr>
        <w:t>支持站所图、线路单线图、系统联络图等图形的导入；</w:t>
      </w:r>
    </w:p>
    <w:p w14:paraId="059F141B" w14:textId="77777777" w:rsidR="009E29AA" w:rsidRDefault="00776F09">
      <w:pPr>
        <w:pStyle w:val="23"/>
        <w:numPr>
          <w:ilvl w:val="0"/>
          <w:numId w:val="53"/>
        </w:numPr>
        <w:ind w:firstLineChars="0"/>
        <w:rPr>
          <w:rFonts w:ascii="宋体" w:hAnsi="宋体"/>
          <w:color w:val="000000" w:themeColor="text1"/>
        </w:rPr>
      </w:pPr>
      <w:r>
        <w:rPr>
          <w:rFonts w:ascii="宋体" w:hAnsi="宋体" w:hint="eastAsia"/>
          <w:color w:val="000000" w:themeColor="text1"/>
        </w:rPr>
        <w:lastRenderedPageBreak/>
        <w:t>支持图模数据的校验、形成错误报告；</w:t>
      </w:r>
    </w:p>
    <w:p w14:paraId="42D30442" w14:textId="77777777" w:rsidR="009E29AA" w:rsidRDefault="00776F09">
      <w:pPr>
        <w:pStyle w:val="23"/>
        <w:numPr>
          <w:ilvl w:val="0"/>
          <w:numId w:val="53"/>
        </w:numPr>
        <w:ind w:firstLineChars="0"/>
        <w:rPr>
          <w:rFonts w:ascii="宋体" w:hAnsi="宋体"/>
          <w:color w:val="000000" w:themeColor="text1"/>
        </w:rPr>
      </w:pPr>
      <w:r>
        <w:rPr>
          <w:rFonts w:ascii="宋体" w:hAnsi="宋体" w:hint="eastAsia"/>
          <w:color w:val="000000" w:themeColor="text1"/>
        </w:rPr>
        <w:t>图模导入应以馈线</w:t>
      </w:r>
      <w:r>
        <w:rPr>
          <w:rFonts w:ascii="宋体" w:hAnsi="宋体"/>
          <w:color w:val="000000" w:themeColor="text1"/>
        </w:rPr>
        <w:t>/</w:t>
      </w:r>
      <w:r>
        <w:rPr>
          <w:rFonts w:ascii="宋体" w:hAnsi="宋体" w:hint="eastAsia"/>
          <w:color w:val="000000" w:themeColor="text1"/>
        </w:rPr>
        <w:t>站所为单位进行导入；</w:t>
      </w:r>
    </w:p>
    <w:p w14:paraId="34573783" w14:textId="77777777" w:rsidR="009E29AA" w:rsidRDefault="00776F09">
      <w:pPr>
        <w:pStyle w:val="23"/>
        <w:numPr>
          <w:ilvl w:val="0"/>
          <w:numId w:val="53"/>
        </w:numPr>
        <w:ind w:firstLineChars="0"/>
        <w:rPr>
          <w:rFonts w:ascii="宋体" w:hAnsi="宋体"/>
          <w:color w:val="000000" w:themeColor="text1"/>
        </w:rPr>
      </w:pPr>
      <w:r>
        <w:rPr>
          <w:rFonts w:ascii="宋体" w:hAnsi="宋体" w:hint="eastAsia"/>
          <w:color w:val="000000" w:themeColor="text1"/>
        </w:rPr>
        <w:t>支持冗余数据检查与处理；</w:t>
      </w:r>
    </w:p>
    <w:p w14:paraId="10F966C6" w14:textId="77777777" w:rsidR="009E29AA" w:rsidRDefault="00776F09">
      <w:pPr>
        <w:pStyle w:val="23"/>
        <w:numPr>
          <w:ilvl w:val="0"/>
          <w:numId w:val="53"/>
        </w:numPr>
        <w:ind w:firstLineChars="0"/>
        <w:rPr>
          <w:rFonts w:ascii="宋体" w:hAnsi="宋体"/>
          <w:color w:val="000000" w:themeColor="text1"/>
        </w:rPr>
      </w:pPr>
      <w:r>
        <w:rPr>
          <w:rFonts w:ascii="宋体" w:hAnsi="宋体" w:hint="eastAsia"/>
          <w:color w:val="000000" w:themeColor="text1"/>
        </w:rPr>
        <w:t>支持多人并行图模导入；</w:t>
      </w:r>
    </w:p>
    <w:p w14:paraId="4AE866A9" w14:textId="77777777" w:rsidR="009E29AA" w:rsidRDefault="00776F09">
      <w:pPr>
        <w:pStyle w:val="23"/>
        <w:numPr>
          <w:ilvl w:val="0"/>
          <w:numId w:val="51"/>
        </w:numPr>
        <w:ind w:firstLineChars="0"/>
        <w:rPr>
          <w:rFonts w:ascii="宋体" w:hAnsi="宋体"/>
          <w:color w:val="000000" w:themeColor="text1"/>
        </w:rPr>
      </w:pPr>
      <w:r>
        <w:rPr>
          <w:rFonts w:ascii="宋体" w:hAnsi="宋体" w:hint="eastAsia"/>
          <w:color w:val="000000" w:themeColor="text1"/>
        </w:rPr>
        <w:t>应支持全网模型拼接与抽取；</w:t>
      </w:r>
    </w:p>
    <w:p w14:paraId="50B74C17" w14:textId="77777777" w:rsidR="009E29AA" w:rsidRDefault="00776F09">
      <w:pPr>
        <w:pStyle w:val="23"/>
        <w:numPr>
          <w:ilvl w:val="0"/>
          <w:numId w:val="54"/>
        </w:numPr>
        <w:ind w:firstLineChars="0"/>
        <w:rPr>
          <w:rFonts w:ascii="宋体" w:hAnsi="宋体"/>
          <w:color w:val="000000" w:themeColor="text1"/>
        </w:rPr>
      </w:pPr>
      <w:r>
        <w:rPr>
          <w:rFonts w:ascii="宋体" w:hAnsi="宋体" w:hint="eastAsia"/>
          <w:color w:val="000000" w:themeColor="text1"/>
        </w:rPr>
        <w:t>应支持主、配网模型拼接，主配网间模型拼接宜以中压母线出线开关为边界；</w:t>
      </w:r>
    </w:p>
    <w:p w14:paraId="22EF015F" w14:textId="77777777" w:rsidR="009E29AA" w:rsidRDefault="00776F09">
      <w:pPr>
        <w:pStyle w:val="23"/>
        <w:numPr>
          <w:ilvl w:val="0"/>
          <w:numId w:val="54"/>
        </w:numPr>
        <w:ind w:firstLineChars="0"/>
        <w:rPr>
          <w:rFonts w:ascii="宋体" w:hAnsi="宋体"/>
          <w:color w:val="000000" w:themeColor="text1"/>
        </w:rPr>
      </w:pPr>
      <w:r>
        <w:rPr>
          <w:rFonts w:ascii="宋体" w:hAnsi="宋体" w:hint="eastAsia"/>
          <w:color w:val="000000" w:themeColor="text1"/>
        </w:rPr>
        <w:t>应支持中压配电网多馈线之间的模型拼接，多条馈线间模型拼接宜以联络开关为边界；</w:t>
      </w:r>
    </w:p>
    <w:p w14:paraId="46146C62" w14:textId="77777777" w:rsidR="009E29AA" w:rsidRDefault="00776F09">
      <w:pPr>
        <w:pStyle w:val="23"/>
        <w:numPr>
          <w:ilvl w:val="0"/>
          <w:numId w:val="54"/>
        </w:numPr>
        <w:ind w:firstLineChars="0"/>
        <w:rPr>
          <w:rFonts w:ascii="宋体" w:hAnsi="宋体"/>
          <w:color w:val="000000" w:themeColor="text1"/>
        </w:rPr>
      </w:pPr>
      <w:r>
        <w:rPr>
          <w:rFonts w:ascii="宋体" w:hAnsi="宋体" w:hint="eastAsia"/>
          <w:color w:val="000000" w:themeColor="text1"/>
        </w:rPr>
        <w:t>应支持中低压配电网之间的模型拼接，中低压配电网模型拼接宜以配变为边界；</w:t>
      </w:r>
    </w:p>
    <w:p w14:paraId="188EC166" w14:textId="77777777" w:rsidR="009E29AA" w:rsidRDefault="00776F09">
      <w:pPr>
        <w:pStyle w:val="23"/>
        <w:numPr>
          <w:ilvl w:val="0"/>
          <w:numId w:val="54"/>
        </w:numPr>
        <w:ind w:firstLineChars="0"/>
        <w:rPr>
          <w:rFonts w:ascii="宋体" w:hAnsi="宋体"/>
          <w:color w:val="000000" w:themeColor="text1"/>
          <w:szCs w:val="21"/>
        </w:rPr>
      </w:pPr>
      <w:r>
        <w:rPr>
          <w:rFonts w:ascii="宋体" w:hAnsi="宋体" w:hint="eastAsia"/>
          <w:color w:val="000000" w:themeColor="text1"/>
          <w:szCs w:val="21"/>
        </w:rPr>
        <w:t>支持按区域、厂站、馈线和电压等级进行模型查询及抽取。</w:t>
      </w:r>
    </w:p>
    <w:p w14:paraId="379E18B5" w14:textId="77777777" w:rsidR="009E29AA" w:rsidRDefault="00776F09">
      <w:pPr>
        <w:pStyle w:val="4"/>
        <w:spacing w:beforeLines="100" w:before="312" w:afterLines="100" w:after="312" w:line="240" w:lineRule="auto"/>
        <w:ind w:left="0" w:firstLine="0"/>
        <w:rPr>
          <w:rFonts w:ascii="黑体" w:hAnsi="黑体"/>
          <w:b w:val="0"/>
          <w:sz w:val="21"/>
          <w:szCs w:val="21"/>
        </w:rPr>
      </w:pPr>
      <w:r>
        <w:rPr>
          <w:rFonts w:ascii="黑体" w:hAnsi="黑体" w:hint="eastAsia"/>
          <w:b w:val="0"/>
          <w:sz w:val="21"/>
          <w:szCs w:val="21"/>
        </w:rPr>
        <w:t>模型校验</w:t>
      </w:r>
    </w:p>
    <w:p w14:paraId="4726A980" w14:textId="77777777" w:rsidR="009E29AA" w:rsidRDefault="00776F09">
      <w:pPr>
        <w:adjustRightInd/>
        <w:ind w:firstLine="420"/>
        <w:rPr>
          <w:rFonts w:ascii="宋体" w:hAnsi="宋体" w:cs="Calibri"/>
          <w:color w:val="000000" w:themeColor="text1"/>
          <w:kern w:val="0"/>
          <w:szCs w:val="21"/>
        </w:rPr>
      </w:pPr>
      <w:r>
        <w:rPr>
          <w:rFonts w:ascii="宋体" w:hAnsi="宋体" w:hint="eastAsia"/>
          <w:color w:val="000000" w:themeColor="text1"/>
        </w:rPr>
        <w:t>模型校验根据电网模型信息及设备连接关系对图模数据进行静态分析，具体要求包括但不限于：</w:t>
      </w:r>
    </w:p>
    <w:p w14:paraId="314173DC" w14:textId="77777777" w:rsidR="009E29AA" w:rsidRDefault="00776F09">
      <w:pPr>
        <w:pStyle w:val="23"/>
        <w:numPr>
          <w:ilvl w:val="0"/>
          <w:numId w:val="55"/>
        </w:numPr>
        <w:ind w:firstLineChars="0"/>
        <w:rPr>
          <w:rFonts w:ascii="宋体" w:hAnsi="宋体"/>
          <w:color w:val="000000" w:themeColor="text1"/>
        </w:rPr>
      </w:pPr>
      <w:r>
        <w:rPr>
          <w:rFonts w:ascii="宋体" w:hAnsi="宋体" w:hint="eastAsia"/>
          <w:color w:val="000000" w:themeColor="text1"/>
        </w:rPr>
        <w:t>支持按照馈线、变电站方式范围的模型校验；</w:t>
      </w:r>
    </w:p>
    <w:p w14:paraId="37068907" w14:textId="77777777" w:rsidR="009E29AA" w:rsidRDefault="00776F09">
      <w:pPr>
        <w:pStyle w:val="23"/>
        <w:numPr>
          <w:ilvl w:val="0"/>
          <w:numId w:val="55"/>
        </w:numPr>
        <w:ind w:firstLineChars="0"/>
        <w:rPr>
          <w:rFonts w:ascii="宋体" w:hAnsi="宋体"/>
          <w:color w:val="000000" w:themeColor="text1"/>
        </w:rPr>
      </w:pPr>
      <w:r>
        <w:rPr>
          <w:rFonts w:ascii="宋体" w:hAnsi="宋体" w:hint="eastAsia"/>
          <w:color w:val="000000" w:themeColor="text1"/>
        </w:rPr>
        <w:t>单条馈线拓扑校验，支持孤立设备、母线直连、电压等级以及设备参数完整性等方面的校验；</w:t>
      </w:r>
    </w:p>
    <w:p w14:paraId="10C39DAC" w14:textId="77777777" w:rsidR="009E29AA" w:rsidRDefault="00776F09">
      <w:pPr>
        <w:pStyle w:val="23"/>
        <w:numPr>
          <w:ilvl w:val="0"/>
          <w:numId w:val="55"/>
        </w:numPr>
        <w:ind w:firstLineChars="0"/>
        <w:rPr>
          <w:rFonts w:ascii="宋体" w:hAnsi="宋体"/>
          <w:color w:val="000000" w:themeColor="text1"/>
        </w:rPr>
      </w:pPr>
      <w:r>
        <w:rPr>
          <w:rFonts w:ascii="宋体" w:hAnsi="宋体" w:hint="eastAsia"/>
          <w:color w:val="000000" w:themeColor="text1"/>
        </w:rPr>
        <w:t>区域电网拓扑校验，支持区域配电网拓扑电气岛分析、变电站静态供电区域分析、变电站间静态馈线联络分析、联络统计等方面的检验功能；</w:t>
      </w:r>
    </w:p>
    <w:p w14:paraId="3B8497F1" w14:textId="77777777" w:rsidR="009E29AA" w:rsidRDefault="00776F09">
      <w:pPr>
        <w:pStyle w:val="23"/>
        <w:numPr>
          <w:ilvl w:val="0"/>
          <w:numId w:val="55"/>
        </w:numPr>
        <w:ind w:firstLineChars="0"/>
        <w:rPr>
          <w:rFonts w:ascii="宋体" w:hAnsi="宋体"/>
          <w:color w:val="000000" w:themeColor="text1"/>
        </w:rPr>
      </w:pPr>
      <w:r>
        <w:rPr>
          <w:rFonts w:ascii="宋体" w:hAnsi="宋体" w:hint="eastAsia"/>
          <w:color w:val="000000" w:themeColor="text1"/>
        </w:rPr>
        <w:t>支持模型与图形设备一致性校验；</w:t>
      </w:r>
    </w:p>
    <w:p w14:paraId="68C5C4D3" w14:textId="77777777" w:rsidR="009E29AA" w:rsidRDefault="00776F09">
      <w:pPr>
        <w:pStyle w:val="23"/>
        <w:numPr>
          <w:ilvl w:val="0"/>
          <w:numId w:val="55"/>
        </w:numPr>
        <w:ind w:firstLineChars="0"/>
        <w:rPr>
          <w:rFonts w:ascii="宋体" w:hAnsi="宋体"/>
          <w:color w:val="000000" w:themeColor="text1"/>
          <w:kern w:val="21"/>
        </w:rPr>
      </w:pPr>
      <w:r>
        <w:rPr>
          <w:rFonts w:ascii="宋体" w:hAnsi="宋体" w:hint="eastAsia"/>
          <w:color w:val="000000" w:themeColor="text1"/>
          <w:kern w:val="21"/>
        </w:rPr>
        <w:t>支持冗余模型、图形检查及处理；</w:t>
      </w:r>
    </w:p>
    <w:p w14:paraId="061CCF69" w14:textId="77777777" w:rsidR="009E29AA" w:rsidRDefault="00776F09">
      <w:pPr>
        <w:pStyle w:val="23"/>
        <w:numPr>
          <w:ilvl w:val="0"/>
          <w:numId w:val="55"/>
        </w:numPr>
        <w:ind w:firstLineChars="0"/>
        <w:rPr>
          <w:rFonts w:ascii="宋体" w:hAnsi="宋体"/>
          <w:color w:val="000000" w:themeColor="text1"/>
        </w:rPr>
      </w:pPr>
      <w:r>
        <w:rPr>
          <w:rFonts w:ascii="宋体" w:hAnsi="宋体" w:hint="eastAsia"/>
          <w:color w:val="000000" w:themeColor="text1"/>
        </w:rPr>
        <w:t>校验结果应支持文字提示，并可在电网图形上进行错误定位。</w:t>
      </w:r>
    </w:p>
    <w:p w14:paraId="1A4DB32F" w14:textId="77777777" w:rsidR="009E29AA" w:rsidRDefault="00776F09">
      <w:pPr>
        <w:pStyle w:val="4"/>
        <w:spacing w:beforeLines="100" w:before="312" w:afterLines="100" w:after="312" w:line="240" w:lineRule="auto"/>
        <w:ind w:left="0" w:firstLine="0"/>
        <w:rPr>
          <w:rFonts w:ascii="黑体" w:hAnsi="黑体"/>
          <w:b w:val="0"/>
          <w:sz w:val="21"/>
          <w:szCs w:val="21"/>
        </w:rPr>
      </w:pPr>
      <w:r>
        <w:rPr>
          <w:rFonts w:ascii="黑体" w:hAnsi="黑体" w:hint="eastAsia"/>
          <w:b w:val="0"/>
          <w:sz w:val="21"/>
          <w:szCs w:val="21"/>
        </w:rPr>
        <w:t>设备异动管理</w:t>
      </w:r>
    </w:p>
    <w:p w14:paraId="31DFC2DB" w14:textId="77777777" w:rsidR="009E29AA" w:rsidRDefault="00776F09">
      <w:pPr>
        <w:adjustRightInd/>
        <w:ind w:firstLine="420"/>
        <w:rPr>
          <w:rFonts w:ascii="宋体" w:hAnsi="宋体"/>
          <w:color w:val="000000" w:themeColor="text1"/>
        </w:rPr>
      </w:pPr>
      <w:r>
        <w:rPr>
          <w:rFonts w:ascii="宋体" w:hAnsi="宋体" w:hint="eastAsia"/>
          <w:color w:val="000000" w:themeColor="text1"/>
        </w:rPr>
        <w:t>应能满足对配电网动态变化管理的需要，反映配电网模型的动态变化过程，提供配电网各态模型的转换、比较、同步和维护功能。具体要求包括但不限于：</w:t>
      </w:r>
    </w:p>
    <w:p w14:paraId="7043088C" w14:textId="77777777" w:rsidR="009E29AA" w:rsidRDefault="00776F09">
      <w:pPr>
        <w:pStyle w:val="23"/>
        <w:numPr>
          <w:ilvl w:val="0"/>
          <w:numId w:val="56"/>
        </w:numPr>
        <w:ind w:firstLineChars="0"/>
        <w:rPr>
          <w:rFonts w:ascii="宋体" w:hAnsi="宋体"/>
          <w:color w:val="000000" w:themeColor="text1"/>
        </w:rPr>
      </w:pPr>
      <w:r>
        <w:rPr>
          <w:rFonts w:ascii="宋体" w:hAnsi="宋体" w:hint="eastAsia"/>
          <w:color w:val="000000" w:themeColor="text1"/>
        </w:rPr>
        <w:t>多态模型的切换，实时监控操作对应实时态模型，分析研究操作对应研究态模型，设备投退役、计划检修、网架改造对应未来态模型，各态之间可以切换，以满足对现实和未来模型的应用研究需要；</w:t>
      </w:r>
    </w:p>
    <w:p w14:paraId="56ABDD84" w14:textId="77777777" w:rsidR="009E29AA" w:rsidRDefault="00776F09">
      <w:pPr>
        <w:pStyle w:val="23"/>
        <w:numPr>
          <w:ilvl w:val="0"/>
          <w:numId w:val="56"/>
        </w:numPr>
        <w:ind w:firstLineChars="0"/>
        <w:rPr>
          <w:rFonts w:ascii="宋体" w:hAnsi="宋体"/>
          <w:color w:val="000000" w:themeColor="text1"/>
        </w:rPr>
      </w:pPr>
      <w:r>
        <w:rPr>
          <w:rFonts w:ascii="宋体" w:hAnsi="宋体" w:hint="eastAsia"/>
          <w:color w:val="000000" w:themeColor="text1"/>
        </w:rPr>
        <w:t>支持各态模型之间的转换、比较、同步和维护等；</w:t>
      </w:r>
    </w:p>
    <w:p w14:paraId="1A5DF822" w14:textId="77777777" w:rsidR="009E29AA" w:rsidRDefault="00776F09">
      <w:pPr>
        <w:pStyle w:val="23"/>
        <w:numPr>
          <w:ilvl w:val="0"/>
          <w:numId w:val="56"/>
        </w:numPr>
        <w:ind w:firstLineChars="0"/>
        <w:rPr>
          <w:rFonts w:ascii="宋体" w:hAnsi="宋体"/>
          <w:color w:val="000000" w:themeColor="text1"/>
        </w:rPr>
      </w:pPr>
      <w:r>
        <w:rPr>
          <w:rFonts w:ascii="宋体" w:hAnsi="宋体" w:hint="eastAsia"/>
          <w:color w:val="000000" w:themeColor="text1"/>
        </w:rPr>
        <w:t>支持多态模型的分区维护统一管理；</w:t>
      </w:r>
    </w:p>
    <w:p w14:paraId="2204E866" w14:textId="77777777" w:rsidR="009E29AA" w:rsidRDefault="00776F09">
      <w:pPr>
        <w:pStyle w:val="23"/>
        <w:numPr>
          <w:ilvl w:val="0"/>
          <w:numId w:val="56"/>
        </w:numPr>
        <w:ind w:firstLineChars="0"/>
        <w:rPr>
          <w:rFonts w:ascii="宋体" w:hAnsi="宋体"/>
          <w:color w:val="000000" w:themeColor="text1"/>
        </w:rPr>
      </w:pPr>
      <w:r>
        <w:rPr>
          <w:rFonts w:ascii="宋体" w:hAnsi="宋体" w:hint="eastAsia"/>
          <w:color w:val="000000" w:themeColor="text1"/>
        </w:rPr>
        <w:t>支持设备投运、未运行、退役设备异动操作，未来图形到现实图形转换及流程确认机制；</w:t>
      </w:r>
    </w:p>
    <w:p w14:paraId="315465CD" w14:textId="77777777" w:rsidR="009E29AA" w:rsidRDefault="00776F09">
      <w:pPr>
        <w:pStyle w:val="23"/>
        <w:numPr>
          <w:ilvl w:val="0"/>
          <w:numId w:val="56"/>
        </w:numPr>
        <w:ind w:firstLineChars="0"/>
        <w:rPr>
          <w:rFonts w:ascii="宋体" w:hAnsi="宋体"/>
          <w:color w:val="000000" w:themeColor="text1"/>
        </w:rPr>
      </w:pPr>
      <w:r>
        <w:rPr>
          <w:rFonts w:ascii="宋体" w:hAnsi="宋体" w:hint="eastAsia"/>
          <w:color w:val="000000" w:themeColor="text1"/>
        </w:rPr>
        <w:t>支持与</w:t>
      </w:r>
      <w:r>
        <w:rPr>
          <w:rFonts w:ascii="宋体" w:hAnsi="宋体"/>
          <w:color w:val="000000" w:themeColor="text1"/>
        </w:rPr>
        <w:t>PMS2.0</w:t>
      </w:r>
      <w:r>
        <w:rPr>
          <w:rFonts w:ascii="宋体" w:hAnsi="宋体" w:hint="eastAsia"/>
          <w:color w:val="000000" w:themeColor="text1"/>
        </w:rPr>
        <w:t>的异动流程耦合建立一体化的设备异动管理流程；</w:t>
      </w:r>
    </w:p>
    <w:p w14:paraId="0DD22DA9" w14:textId="77777777" w:rsidR="009E29AA" w:rsidRDefault="00776F09">
      <w:pPr>
        <w:pStyle w:val="23"/>
        <w:numPr>
          <w:ilvl w:val="0"/>
          <w:numId w:val="56"/>
        </w:numPr>
        <w:ind w:firstLineChars="0"/>
        <w:rPr>
          <w:rFonts w:ascii="宋体" w:hAnsi="宋体"/>
          <w:color w:val="000000" w:themeColor="text1"/>
        </w:rPr>
      </w:pPr>
      <w:r>
        <w:rPr>
          <w:rFonts w:ascii="宋体" w:hAnsi="宋体" w:hint="eastAsia"/>
          <w:color w:val="000000" w:themeColor="text1"/>
        </w:rPr>
        <w:t>支持对异动流程中的数据进行校验，并能在发现错误后将流程回退至</w:t>
      </w:r>
      <w:r>
        <w:rPr>
          <w:rFonts w:ascii="宋体" w:hAnsi="宋体"/>
          <w:color w:val="000000" w:themeColor="text1"/>
        </w:rPr>
        <w:t>PMS2.0</w:t>
      </w:r>
      <w:r>
        <w:rPr>
          <w:rFonts w:ascii="宋体" w:hAnsi="宋体" w:hint="eastAsia"/>
          <w:color w:val="000000" w:themeColor="text1"/>
        </w:rPr>
        <w:t>；</w:t>
      </w:r>
    </w:p>
    <w:p w14:paraId="532E6B1C" w14:textId="77777777" w:rsidR="009E29AA" w:rsidRDefault="00776F09">
      <w:pPr>
        <w:pStyle w:val="23"/>
        <w:numPr>
          <w:ilvl w:val="0"/>
          <w:numId w:val="56"/>
        </w:numPr>
        <w:ind w:firstLineChars="0"/>
        <w:rPr>
          <w:rFonts w:ascii="宋体" w:hAnsi="宋体"/>
          <w:color w:val="000000" w:themeColor="text1"/>
        </w:rPr>
      </w:pPr>
      <w:r>
        <w:rPr>
          <w:rFonts w:ascii="宋体" w:hAnsi="宋体" w:hint="eastAsia"/>
          <w:color w:val="000000" w:themeColor="text1"/>
        </w:rPr>
        <w:t>支持各态模型差异比较与图形显示功能。</w:t>
      </w:r>
    </w:p>
    <w:p w14:paraId="36CFEC49" w14:textId="77777777" w:rsidR="009E29AA" w:rsidRDefault="00776F09">
      <w:pPr>
        <w:pStyle w:val="4"/>
        <w:spacing w:beforeLines="100" w:before="312" w:afterLines="100" w:after="312" w:line="240" w:lineRule="auto"/>
        <w:ind w:left="0" w:firstLine="0"/>
        <w:rPr>
          <w:rFonts w:ascii="黑体" w:hAnsi="黑体"/>
          <w:b w:val="0"/>
          <w:sz w:val="21"/>
          <w:szCs w:val="21"/>
        </w:rPr>
      </w:pPr>
      <w:r>
        <w:rPr>
          <w:rFonts w:ascii="黑体" w:hAnsi="黑体"/>
          <w:b w:val="0"/>
          <w:sz w:val="21"/>
          <w:szCs w:val="21"/>
        </w:rPr>
        <w:t>图形模型发布</w:t>
      </w:r>
    </w:p>
    <w:p w14:paraId="61A88190" w14:textId="77777777" w:rsidR="009E29AA" w:rsidRDefault="00776F09">
      <w:pPr>
        <w:ind w:firstLine="420"/>
        <w:rPr>
          <w:rFonts w:ascii="宋体" w:hAnsi="宋体"/>
          <w:color w:val="000000" w:themeColor="text1"/>
        </w:rPr>
      </w:pPr>
      <w:r>
        <w:rPr>
          <w:rFonts w:ascii="宋体" w:hAnsi="宋体" w:hint="eastAsia"/>
          <w:color w:val="000000" w:themeColor="text1"/>
        </w:rPr>
        <w:t>应能满足对配电网图形模型的发布需求，具体要求包括但不限于：</w:t>
      </w:r>
    </w:p>
    <w:p w14:paraId="187F5160" w14:textId="77777777" w:rsidR="009E29AA" w:rsidRDefault="00776F09">
      <w:pPr>
        <w:numPr>
          <w:ilvl w:val="0"/>
          <w:numId w:val="57"/>
        </w:numPr>
        <w:rPr>
          <w:rFonts w:ascii="宋体" w:hAnsi="宋体"/>
          <w:color w:val="000000" w:themeColor="text1"/>
        </w:rPr>
      </w:pPr>
      <w:r>
        <w:rPr>
          <w:rFonts w:ascii="宋体" w:hAnsi="宋体" w:hint="eastAsia"/>
          <w:color w:val="000000" w:themeColor="text1"/>
        </w:rPr>
        <w:t>支持按照区域、馈线的模型导出功能；</w:t>
      </w:r>
    </w:p>
    <w:p w14:paraId="67617E1B" w14:textId="77777777" w:rsidR="009E29AA" w:rsidRDefault="00776F09">
      <w:pPr>
        <w:numPr>
          <w:ilvl w:val="0"/>
          <w:numId w:val="57"/>
        </w:numPr>
        <w:rPr>
          <w:rFonts w:ascii="宋体" w:hAnsi="宋体"/>
          <w:color w:val="000000" w:themeColor="text1"/>
        </w:rPr>
      </w:pPr>
      <w:r>
        <w:rPr>
          <w:rFonts w:ascii="宋体" w:hAnsi="宋体" w:hint="eastAsia"/>
          <w:color w:val="000000" w:themeColor="text1"/>
        </w:rPr>
        <w:t>导出模型应满足配电网运行分析应用；</w:t>
      </w:r>
    </w:p>
    <w:p w14:paraId="222FAE6C" w14:textId="77777777" w:rsidR="009E29AA" w:rsidRDefault="00776F09">
      <w:pPr>
        <w:numPr>
          <w:ilvl w:val="0"/>
          <w:numId w:val="57"/>
        </w:numPr>
        <w:rPr>
          <w:rFonts w:ascii="宋体" w:hAnsi="宋体"/>
          <w:color w:val="000000" w:themeColor="text1"/>
        </w:rPr>
      </w:pPr>
      <w:r>
        <w:rPr>
          <w:rFonts w:ascii="宋体" w:hAnsi="宋体" w:hint="eastAsia"/>
          <w:color w:val="000000" w:themeColor="text1"/>
        </w:rPr>
        <w:t>支持单线图、站室图、环网图等各类图形导出功能。</w:t>
      </w:r>
    </w:p>
    <w:p w14:paraId="1A432C32" w14:textId="77777777" w:rsidR="009E29AA" w:rsidRDefault="00776F09">
      <w:pPr>
        <w:pStyle w:val="4"/>
        <w:spacing w:beforeLines="100" w:before="312" w:afterLines="100" w:after="312" w:line="240" w:lineRule="auto"/>
        <w:ind w:left="0" w:firstLine="0"/>
        <w:rPr>
          <w:rFonts w:ascii="黑体" w:hAnsi="黑体"/>
          <w:b w:val="0"/>
          <w:sz w:val="21"/>
          <w:szCs w:val="21"/>
        </w:rPr>
      </w:pPr>
      <w:r>
        <w:rPr>
          <w:rFonts w:ascii="黑体" w:hAnsi="黑体" w:hint="eastAsia"/>
          <w:b w:val="0"/>
          <w:sz w:val="21"/>
          <w:szCs w:val="21"/>
        </w:rPr>
        <w:lastRenderedPageBreak/>
        <w:t>图模数与终端调试</w:t>
      </w:r>
    </w:p>
    <w:p w14:paraId="1E032E2B" w14:textId="77777777" w:rsidR="009E29AA" w:rsidRDefault="00776F09">
      <w:pPr>
        <w:adjustRightInd/>
        <w:ind w:firstLine="420"/>
        <w:rPr>
          <w:rFonts w:ascii="宋体" w:hAnsi="宋体"/>
          <w:color w:val="000000" w:themeColor="text1"/>
        </w:rPr>
      </w:pPr>
      <w:r>
        <w:rPr>
          <w:rFonts w:ascii="宋体" w:hAnsi="宋体" w:hint="eastAsia"/>
          <w:szCs w:val="21"/>
        </w:rPr>
        <w:t>图模数与终端调试</w:t>
      </w:r>
      <w:r>
        <w:rPr>
          <w:rFonts w:ascii="宋体" w:hAnsi="宋体" w:hint="eastAsia"/>
          <w:color w:val="000000" w:themeColor="text1"/>
        </w:rPr>
        <w:t>应能满足图模导入、配电终端调试接入，提供未来态到实时态的转换功能，具体要求包括但不限于：</w:t>
      </w:r>
    </w:p>
    <w:p w14:paraId="7B0EDD57" w14:textId="77777777" w:rsidR="009E29AA" w:rsidRDefault="00776F09">
      <w:pPr>
        <w:numPr>
          <w:ilvl w:val="0"/>
          <w:numId w:val="58"/>
        </w:numPr>
        <w:adjustRightInd/>
        <w:rPr>
          <w:rFonts w:ascii="宋体" w:hAnsi="宋体"/>
          <w:color w:val="000000" w:themeColor="text1"/>
        </w:rPr>
      </w:pPr>
      <w:r>
        <w:rPr>
          <w:rFonts w:ascii="宋体" w:hAnsi="宋体" w:hint="eastAsia"/>
          <w:color w:val="000000" w:themeColor="text1"/>
        </w:rPr>
        <w:t>应支持主、配网模型和图形导入测试与校验；</w:t>
      </w:r>
    </w:p>
    <w:p w14:paraId="044E5BE1" w14:textId="77777777" w:rsidR="009E29AA" w:rsidRDefault="00776F09">
      <w:pPr>
        <w:numPr>
          <w:ilvl w:val="0"/>
          <w:numId w:val="58"/>
        </w:numPr>
        <w:adjustRightInd/>
        <w:rPr>
          <w:rFonts w:ascii="宋体" w:hAnsi="宋体"/>
          <w:color w:val="000000" w:themeColor="text1"/>
        </w:rPr>
      </w:pPr>
      <w:r>
        <w:rPr>
          <w:rFonts w:ascii="宋体" w:hAnsi="宋体" w:hint="eastAsia"/>
          <w:color w:val="000000" w:themeColor="text1"/>
        </w:rPr>
        <w:t>应支持在调试环境中进行配电终端的接入调试；</w:t>
      </w:r>
    </w:p>
    <w:p w14:paraId="4D277139" w14:textId="77777777" w:rsidR="009E29AA" w:rsidRDefault="00776F09">
      <w:pPr>
        <w:numPr>
          <w:ilvl w:val="0"/>
          <w:numId w:val="58"/>
        </w:numPr>
        <w:adjustRightInd/>
        <w:rPr>
          <w:rFonts w:ascii="宋体" w:hAnsi="宋体"/>
          <w:color w:val="000000" w:themeColor="text1"/>
        </w:rPr>
      </w:pPr>
      <w:r>
        <w:rPr>
          <w:rFonts w:ascii="宋体" w:hAnsi="宋体" w:hint="eastAsia"/>
          <w:color w:val="000000" w:themeColor="text1"/>
        </w:rPr>
        <w:t>应支持调阅调试环境中的接线图；</w:t>
      </w:r>
    </w:p>
    <w:p w14:paraId="7D2F712B" w14:textId="77777777" w:rsidR="009E29AA" w:rsidRDefault="00776F09">
      <w:pPr>
        <w:numPr>
          <w:ilvl w:val="0"/>
          <w:numId w:val="58"/>
        </w:numPr>
        <w:adjustRightInd/>
        <w:rPr>
          <w:rFonts w:ascii="宋体" w:hAnsi="宋体"/>
          <w:color w:val="000000" w:themeColor="text1"/>
        </w:rPr>
      </w:pPr>
      <w:r>
        <w:rPr>
          <w:rFonts w:ascii="宋体" w:hAnsi="宋体" w:hint="eastAsia"/>
          <w:color w:val="000000" w:themeColor="text1"/>
        </w:rPr>
        <w:t>应保证在调试环境的图形、模型导入、终端调试应对运行环境没有影响；</w:t>
      </w:r>
    </w:p>
    <w:p w14:paraId="20157A2E" w14:textId="77777777" w:rsidR="009E29AA" w:rsidRDefault="00776F09">
      <w:pPr>
        <w:numPr>
          <w:ilvl w:val="0"/>
          <w:numId w:val="58"/>
        </w:numPr>
        <w:adjustRightInd/>
        <w:rPr>
          <w:rFonts w:ascii="宋体" w:hAnsi="宋体"/>
          <w:color w:val="000000" w:themeColor="text1"/>
        </w:rPr>
      </w:pPr>
      <w:r>
        <w:rPr>
          <w:rFonts w:ascii="宋体" w:hAnsi="宋体" w:hint="eastAsia"/>
          <w:color w:val="000000" w:themeColor="text1"/>
        </w:rPr>
        <w:t>应满足调试库中的图形、模型及其他数据在调试完毕后，能够以增量方式同步到运行数据库中；</w:t>
      </w:r>
    </w:p>
    <w:p w14:paraId="72FCFE6A" w14:textId="77777777" w:rsidR="009E29AA" w:rsidRDefault="00776F09">
      <w:pPr>
        <w:pStyle w:val="3"/>
        <w:spacing w:beforeLines="100" w:before="312" w:afterLines="100" w:after="312" w:line="240" w:lineRule="auto"/>
        <w:ind w:left="0" w:firstLine="0"/>
        <w:rPr>
          <w:rFonts w:ascii="黑体" w:eastAsia="黑体" w:hAnsi="黑体"/>
          <w:b w:val="0"/>
          <w:sz w:val="21"/>
          <w:szCs w:val="21"/>
        </w:rPr>
      </w:pPr>
      <w:r>
        <w:rPr>
          <w:rFonts w:ascii="黑体" w:eastAsia="黑体" w:hAnsi="黑体" w:hint="eastAsia"/>
          <w:b w:val="0"/>
          <w:sz w:val="21"/>
          <w:szCs w:val="21"/>
        </w:rPr>
        <w:t>综合告警分析</w:t>
      </w:r>
    </w:p>
    <w:p w14:paraId="6EB92230" w14:textId="77777777" w:rsidR="009E29AA" w:rsidRDefault="00776F09">
      <w:pPr>
        <w:adjustRightInd/>
        <w:ind w:firstLine="420"/>
        <w:rPr>
          <w:rFonts w:ascii="宋体" w:hAnsi="宋体"/>
          <w:color w:val="000000" w:themeColor="text1"/>
        </w:rPr>
      </w:pPr>
      <w:r>
        <w:rPr>
          <w:rFonts w:ascii="宋体" w:hAnsi="宋体" w:hint="eastAsia"/>
          <w:color w:val="000000" w:themeColor="text1"/>
        </w:rPr>
        <w:t>综合告警分析实现告警信息在线综合处理、显示与推理，应支持汇集和处理各类告警信息，对大量告警信息进行分类管理和综合</w:t>
      </w:r>
      <w:r>
        <w:rPr>
          <w:rFonts w:ascii="宋体" w:hAnsi="宋体"/>
          <w:color w:val="000000" w:themeColor="text1"/>
        </w:rPr>
        <w:t>/</w:t>
      </w:r>
      <w:r>
        <w:rPr>
          <w:rFonts w:ascii="宋体" w:hAnsi="宋体" w:hint="eastAsia"/>
          <w:color w:val="000000" w:themeColor="text1"/>
        </w:rPr>
        <w:t>压缩，利用形象直观的方式提供全面综合的告警提示，具体要求包括但不限于：</w:t>
      </w:r>
    </w:p>
    <w:p w14:paraId="4F618B0A" w14:textId="77777777" w:rsidR="009E29AA" w:rsidRDefault="00776F09">
      <w:pPr>
        <w:pStyle w:val="23"/>
        <w:numPr>
          <w:ilvl w:val="0"/>
          <w:numId w:val="59"/>
        </w:numPr>
        <w:ind w:firstLineChars="0"/>
        <w:rPr>
          <w:rFonts w:ascii="宋体" w:hAnsi="宋体"/>
          <w:color w:val="000000" w:themeColor="text1"/>
        </w:rPr>
      </w:pPr>
      <w:r>
        <w:rPr>
          <w:rFonts w:ascii="宋体" w:hAnsi="宋体" w:hint="eastAsia"/>
          <w:color w:val="000000" w:themeColor="text1"/>
        </w:rPr>
        <w:t>告警信息分类</w:t>
      </w:r>
    </w:p>
    <w:p w14:paraId="6C1FE55B" w14:textId="77777777" w:rsidR="009E29AA" w:rsidRDefault="00776F09">
      <w:pPr>
        <w:adjustRightInd/>
        <w:rPr>
          <w:rFonts w:ascii="宋体" w:hAnsi="宋体"/>
          <w:color w:val="000000" w:themeColor="text1"/>
        </w:rPr>
      </w:pPr>
      <w:r>
        <w:rPr>
          <w:rFonts w:ascii="宋体" w:hAnsi="宋体"/>
          <w:color w:val="000000" w:themeColor="text1"/>
        </w:rPr>
        <w:tab/>
      </w:r>
      <w:r>
        <w:rPr>
          <w:rFonts w:ascii="宋体" w:hAnsi="宋体" w:hint="eastAsia"/>
          <w:color w:val="000000" w:themeColor="text1"/>
        </w:rPr>
        <w:t>应对告警信息进行分类处理，告警信息主要包括电力系统运行异常告警、二次设备异常告警、网络分析预警三大类；可实现对由同一原因引起的多个告警信息进行合并处理；</w:t>
      </w:r>
    </w:p>
    <w:p w14:paraId="1EAED563" w14:textId="77777777" w:rsidR="009E29AA" w:rsidRDefault="00776F09">
      <w:pPr>
        <w:pStyle w:val="23"/>
        <w:numPr>
          <w:ilvl w:val="0"/>
          <w:numId w:val="59"/>
        </w:numPr>
        <w:ind w:firstLineChars="0"/>
        <w:rPr>
          <w:rFonts w:ascii="宋体" w:hAnsi="宋体"/>
          <w:color w:val="000000" w:themeColor="text1"/>
        </w:rPr>
      </w:pPr>
      <w:r>
        <w:rPr>
          <w:rFonts w:ascii="宋体" w:hAnsi="宋体" w:hint="eastAsia"/>
          <w:color w:val="000000" w:themeColor="text1"/>
        </w:rPr>
        <w:t>告警智能推理</w:t>
      </w:r>
    </w:p>
    <w:p w14:paraId="343CFE39" w14:textId="77777777" w:rsidR="009E29AA" w:rsidRDefault="00776F09">
      <w:pPr>
        <w:adjustRightInd/>
        <w:rPr>
          <w:rFonts w:ascii="宋体" w:hAnsi="宋体"/>
          <w:color w:val="000000" w:themeColor="text1"/>
        </w:rPr>
      </w:pPr>
      <w:r>
        <w:rPr>
          <w:rFonts w:ascii="宋体" w:hAnsi="宋体"/>
          <w:color w:val="000000" w:themeColor="text1"/>
        </w:rPr>
        <w:tab/>
      </w:r>
      <w:r>
        <w:rPr>
          <w:rFonts w:ascii="宋体" w:hAnsi="宋体" w:hint="eastAsia"/>
          <w:color w:val="000000" w:themeColor="text1"/>
        </w:rPr>
        <w:t>可实现告警信息的统计和分析，对频繁出现的告警信息（如开关位置抖动、保护信号动作复归等），应提供时间周期（一般取</w:t>
      </w:r>
      <w:r>
        <w:rPr>
          <w:rFonts w:ascii="宋体" w:hAnsi="宋体"/>
          <w:color w:val="000000" w:themeColor="text1"/>
        </w:rPr>
        <w:t>24</w:t>
      </w:r>
      <w:r>
        <w:rPr>
          <w:rFonts w:ascii="宋体" w:hAnsi="宋体" w:hint="eastAsia"/>
          <w:color w:val="000000" w:themeColor="text1"/>
        </w:rPr>
        <w:t>小时）内重复出现的次数，可给出故障发生的可能原因和准确、及时、简练的告警提示；</w:t>
      </w:r>
    </w:p>
    <w:p w14:paraId="22F1A095" w14:textId="77777777" w:rsidR="009E29AA" w:rsidRDefault="00776F09">
      <w:pPr>
        <w:pStyle w:val="23"/>
        <w:numPr>
          <w:ilvl w:val="0"/>
          <w:numId w:val="59"/>
        </w:numPr>
        <w:ind w:firstLineChars="0"/>
        <w:rPr>
          <w:rFonts w:ascii="宋体" w:hAnsi="宋体"/>
          <w:color w:val="000000" w:themeColor="text1"/>
        </w:rPr>
      </w:pPr>
      <w:r>
        <w:rPr>
          <w:rFonts w:ascii="宋体" w:hAnsi="宋体" w:hint="eastAsia"/>
          <w:color w:val="000000" w:themeColor="text1"/>
        </w:rPr>
        <w:t>信息分区监管及分级通告</w:t>
      </w:r>
    </w:p>
    <w:p w14:paraId="2AAA3FBC" w14:textId="77777777" w:rsidR="009E29AA" w:rsidRDefault="00776F09">
      <w:pPr>
        <w:adjustRightInd/>
        <w:rPr>
          <w:rFonts w:ascii="宋体" w:hAnsi="宋体"/>
          <w:color w:val="000000" w:themeColor="text1"/>
        </w:rPr>
      </w:pPr>
      <w:r>
        <w:rPr>
          <w:rFonts w:ascii="宋体" w:hAnsi="宋体"/>
          <w:color w:val="000000" w:themeColor="text1"/>
        </w:rPr>
        <w:tab/>
      </w:r>
      <w:r>
        <w:rPr>
          <w:rFonts w:ascii="宋体" w:hAnsi="宋体" w:hint="eastAsia"/>
          <w:color w:val="000000" w:themeColor="text1"/>
        </w:rPr>
        <w:t>应包括责任区的设置和管理、数据分类的设置和管理，根据责任区以及应用数据的类型进行相应的信息分层分类采集、处理和信息分流等功能；可对配电网事故类型进行分等级定义，在紧急事件发生的情况下，系统除了传统</w:t>
      </w:r>
      <w:r>
        <w:rPr>
          <w:rFonts w:ascii="宋体" w:hAnsi="宋体" w:hint="eastAsia"/>
        </w:rPr>
        <w:t>告警动作，比如推画面、语音等，还</w:t>
      </w:r>
      <w:r>
        <w:rPr>
          <w:rFonts w:ascii="宋体" w:hAnsi="宋体" w:hint="eastAsia"/>
          <w:color w:val="000000" w:themeColor="text1"/>
        </w:rPr>
        <w:t>可依据信息分级通报的原则采用短信、手机</w:t>
      </w:r>
      <w:r>
        <w:rPr>
          <w:rFonts w:ascii="宋体" w:hAnsi="宋体"/>
          <w:color w:val="000000" w:themeColor="text1"/>
        </w:rPr>
        <w:t>APP等方式迅速通告。</w:t>
      </w:r>
    </w:p>
    <w:p w14:paraId="605BCD56" w14:textId="77777777" w:rsidR="009E29AA" w:rsidRDefault="00776F09">
      <w:pPr>
        <w:pStyle w:val="23"/>
        <w:numPr>
          <w:ilvl w:val="0"/>
          <w:numId w:val="59"/>
        </w:numPr>
        <w:ind w:firstLineChars="0"/>
        <w:rPr>
          <w:rFonts w:ascii="宋体" w:hAnsi="宋体"/>
          <w:color w:val="000000" w:themeColor="text1"/>
        </w:rPr>
      </w:pPr>
      <w:r>
        <w:rPr>
          <w:rFonts w:ascii="宋体" w:hAnsi="宋体" w:hint="eastAsia"/>
          <w:color w:val="000000" w:themeColor="text1"/>
        </w:rPr>
        <w:t>告警智能显示</w:t>
      </w:r>
    </w:p>
    <w:p w14:paraId="3CE1455E" w14:textId="77777777" w:rsidR="009E29AA" w:rsidRDefault="00776F09">
      <w:pPr>
        <w:adjustRightInd/>
        <w:rPr>
          <w:rFonts w:ascii="宋体" w:hAnsi="宋体"/>
          <w:color w:val="000000" w:themeColor="text1"/>
        </w:rPr>
      </w:pPr>
      <w:r>
        <w:rPr>
          <w:rFonts w:ascii="宋体" w:hAnsi="宋体"/>
          <w:color w:val="000000" w:themeColor="text1"/>
        </w:rPr>
        <w:tab/>
      </w:r>
      <w:r>
        <w:rPr>
          <w:rFonts w:ascii="宋体" w:hAnsi="宋体" w:hint="eastAsia"/>
          <w:color w:val="000000" w:themeColor="text1"/>
        </w:rPr>
        <w:t>应提供告警等级自定义手段，可以按告警类型、告警对象等多种条件配置；工作站应提供多页面的综合告警显示界面，也可支持手机</w:t>
      </w:r>
      <w:r>
        <w:rPr>
          <w:rFonts w:ascii="宋体" w:hAnsi="宋体"/>
          <w:color w:val="000000" w:themeColor="text1"/>
        </w:rPr>
        <w:t>APP</w:t>
      </w:r>
      <w:r>
        <w:rPr>
          <w:rFonts w:ascii="宋体" w:hAnsi="宋体" w:hint="eastAsia"/>
          <w:color w:val="000000" w:themeColor="text1"/>
        </w:rPr>
        <w:t>综合告警显示，采用多种策略实现自动滤除多余和不必要的告警。</w:t>
      </w:r>
    </w:p>
    <w:p w14:paraId="292EFAEC" w14:textId="77777777" w:rsidR="009E29AA" w:rsidRDefault="00776F09">
      <w:pPr>
        <w:pStyle w:val="3"/>
        <w:spacing w:beforeLines="100" w:before="312" w:afterLines="100" w:after="312" w:line="240" w:lineRule="auto"/>
        <w:ind w:left="0" w:firstLine="0"/>
        <w:rPr>
          <w:rFonts w:ascii="黑体" w:eastAsia="黑体" w:hAnsi="黑体"/>
          <w:b w:val="0"/>
          <w:sz w:val="21"/>
          <w:szCs w:val="21"/>
        </w:rPr>
      </w:pPr>
      <w:r>
        <w:rPr>
          <w:rFonts w:ascii="黑体" w:eastAsia="黑体" w:hAnsi="黑体" w:hint="eastAsia"/>
          <w:b w:val="0"/>
          <w:sz w:val="21"/>
          <w:szCs w:val="21"/>
        </w:rPr>
        <w:t>馈线自动化</w:t>
      </w:r>
    </w:p>
    <w:p w14:paraId="0A5CE610"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当配电线路发生故障时，系统应根据从</w:t>
      </w:r>
      <w:r>
        <w:rPr>
          <w:rFonts w:ascii="宋体" w:hAnsi="宋体"/>
          <w:color w:val="000000" w:themeColor="text1"/>
        </w:rPr>
        <w:t>EMS和配电终端等获取的故障相关信息进行故障判断与定位、隔离和非故障区域恢复供电。具体要求包括但不限于：</w:t>
      </w:r>
    </w:p>
    <w:p w14:paraId="28F29B60" w14:textId="77777777" w:rsidR="009E29AA" w:rsidRDefault="00776F09">
      <w:pPr>
        <w:numPr>
          <w:ilvl w:val="0"/>
          <w:numId w:val="60"/>
        </w:numPr>
        <w:adjustRightInd/>
        <w:spacing w:line="312" w:lineRule="exact"/>
        <w:rPr>
          <w:rFonts w:ascii="宋体" w:hAnsi="宋体"/>
          <w:color w:val="000000" w:themeColor="text1"/>
        </w:rPr>
      </w:pPr>
      <w:r>
        <w:rPr>
          <w:rFonts w:ascii="宋体" w:hAnsi="宋体" w:hint="eastAsia"/>
          <w:color w:val="000000" w:themeColor="text1"/>
        </w:rPr>
        <w:t>故障处理功能配置与投退机制</w:t>
      </w:r>
    </w:p>
    <w:p w14:paraId="7E3F881D" w14:textId="77777777" w:rsidR="009E29AA" w:rsidRDefault="00776F09">
      <w:pPr>
        <w:numPr>
          <w:ilvl w:val="0"/>
          <w:numId w:val="61"/>
        </w:numPr>
        <w:adjustRightInd/>
        <w:spacing w:line="312" w:lineRule="exact"/>
        <w:rPr>
          <w:rFonts w:ascii="宋体" w:hAnsi="宋体"/>
          <w:color w:val="000000" w:themeColor="text1"/>
        </w:rPr>
      </w:pPr>
      <w:r>
        <w:rPr>
          <w:rFonts w:ascii="宋体" w:hAnsi="宋体" w:hint="eastAsia"/>
          <w:color w:val="000000" w:themeColor="text1"/>
        </w:rPr>
        <w:t>应支持以单条馈线或馈线联络组为单元，根据现场实际条件合理配置故障处理方式：不启动、就地处理、自动定位、自动隔离、自动隔离与恢复；</w:t>
      </w:r>
    </w:p>
    <w:p w14:paraId="6655C35C" w14:textId="77777777" w:rsidR="009E29AA" w:rsidRDefault="00776F09">
      <w:pPr>
        <w:numPr>
          <w:ilvl w:val="0"/>
          <w:numId w:val="61"/>
        </w:numPr>
        <w:adjustRightInd/>
        <w:spacing w:line="312" w:lineRule="exact"/>
        <w:rPr>
          <w:rFonts w:ascii="宋体" w:hAnsi="宋体"/>
          <w:color w:val="000000" w:themeColor="text1"/>
        </w:rPr>
      </w:pPr>
      <w:r>
        <w:rPr>
          <w:rFonts w:ascii="宋体" w:hAnsi="宋体" w:hint="eastAsia"/>
          <w:color w:val="000000" w:themeColor="text1"/>
        </w:rPr>
        <w:t>故障处理功能，应具备人工或特定条件下自动退出或投入的机制。</w:t>
      </w:r>
      <w:r>
        <w:rPr>
          <w:rFonts w:ascii="宋体" w:hAnsi="宋体"/>
          <w:color w:val="000000" w:themeColor="text1"/>
        </w:rPr>
        <w:t xml:space="preserve"> </w:t>
      </w:r>
    </w:p>
    <w:p w14:paraId="03347FF6" w14:textId="77777777" w:rsidR="009E29AA" w:rsidRDefault="00776F09">
      <w:pPr>
        <w:pStyle w:val="23"/>
        <w:numPr>
          <w:ilvl w:val="0"/>
          <w:numId w:val="61"/>
        </w:numPr>
        <w:spacing w:line="312" w:lineRule="exact"/>
        <w:ind w:firstLineChars="0"/>
        <w:rPr>
          <w:rFonts w:ascii="宋体" w:hAnsi="宋体"/>
          <w:color w:val="000000" w:themeColor="text1"/>
        </w:rPr>
      </w:pPr>
      <w:r>
        <w:rPr>
          <w:rFonts w:ascii="宋体" w:hAnsi="宋体" w:hint="eastAsia"/>
          <w:color w:val="000000" w:themeColor="text1"/>
        </w:rPr>
        <w:t>支持以单条馈线或馈线联络组为单元的馈线自动化投退管理功能。</w:t>
      </w:r>
    </w:p>
    <w:p w14:paraId="101DA430"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rPr>
        <w:t>b</w:t>
      </w:r>
      <w:r>
        <w:rPr>
          <w:rFonts w:ascii="宋体" w:hAnsi="宋体" w:hint="eastAsia"/>
          <w:color w:val="000000" w:themeColor="text1"/>
        </w:rPr>
        <w:t>）故障处理功能要求</w:t>
      </w:r>
      <w:r>
        <w:rPr>
          <w:rFonts w:ascii="宋体" w:hAnsi="宋体"/>
          <w:color w:val="000000" w:themeColor="text1"/>
        </w:rPr>
        <w:t xml:space="preserve"> </w:t>
      </w:r>
    </w:p>
    <w:p w14:paraId="5C30722C"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rPr>
        <w:t>1</w:t>
      </w:r>
      <w:r>
        <w:rPr>
          <w:rFonts w:ascii="宋体" w:hAnsi="宋体" w:hint="eastAsia"/>
          <w:color w:val="000000" w:themeColor="text1"/>
        </w:rPr>
        <w:t>）</w:t>
      </w:r>
      <w:r>
        <w:rPr>
          <w:rFonts w:ascii="宋体" w:hAnsi="宋体"/>
          <w:color w:val="000000" w:themeColor="text1"/>
        </w:rPr>
        <w:tab/>
      </w:r>
      <w:r>
        <w:rPr>
          <w:rFonts w:ascii="宋体" w:hAnsi="宋体" w:hint="eastAsia"/>
          <w:color w:val="000000" w:themeColor="text1"/>
        </w:rPr>
        <w:t>支持配电网各种拓扑结构，电网的运行方式发生改变对故障处理不造成影响；</w:t>
      </w:r>
    </w:p>
    <w:p w14:paraId="4998DD52" w14:textId="77777777" w:rsidR="009E29AA" w:rsidRDefault="00776F09">
      <w:pPr>
        <w:adjustRightInd/>
        <w:spacing w:line="312" w:lineRule="exact"/>
        <w:ind w:left="836" w:hanging="416"/>
        <w:rPr>
          <w:rFonts w:ascii="宋体" w:hAnsi="宋体"/>
          <w:color w:val="000000" w:themeColor="text1"/>
        </w:rPr>
      </w:pPr>
      <w:r>
        <w:rPr>
          <w:rFonts w:ascii="宋体" w:hAnsi="宋体"/>
          <w:color w:val="000000" w:themeColor="text1"/>
        </w:rPr>
        <w:t>2</w:t>
      </w:r>
      <w:r>
        <w:rPr>
          <w:rFonts w:ascii="宋体" w:hAnsi="宋体" w:hint="eastAsia"/>
          <w:color w:val="000000" w:themeColor="text1"/>
        </w:rPr>
        <w:t>）</w:t>
      </w:r>
      <w:r>
        <w:rPr>
          <w:rFonts w:ascii="宋体" w:hAnsi="宋体"/>
          <w:color w:val="000000" w:themeColor="text1"/>
        </w:rPr>
        <w:tab/>
      </w:r>
      <w:r>
        <w:rPr>
          <w:rFonts w:ascii="宋体" w:hAnsi="宋体" w:hint="eastAsia"/>
          <w:color w:val="000000" w:themeColor="text1"/>
        </w:rPr>
        <w:t>能够根据馈线拓扑和故障相关信息自动定位故障区段，并可调出相应图形以醒目方式显示（如</w:t>
      </w:r>
      <w:r>
        <w:rPr>
          <w:rFonts w:ascii="宋体" w:hAnsi="宋体" w:hint="eastAsia"/>
          <w:color w:val="000000" w:themeColor="text1"/>
        </w:rPr>
        <w:lastRenderedPageBreak/>
        <w:t>特殊的颜色或闪烁）；</w:t>
      </w:r>
    </w:p>
    <w:p w14:paraId="086F7CBE"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rPr>
        <w:t>3</w:t>
      </w:r>
      <w:r>
        <w:rPr>
          <w:rFonts w:ascii="宋体" w:hAnsi="宋体" w:hint="eastAsia"/>
          <w:color w:val="000000" w:themeColor="text1"/>
        </w:rPr>
        <w:t>）</w:t>
      </w:r>
      <w:r>
        <w:rPr>
          <w:rFonts w:ascii="宋体" w:hAnsi="宋体"/>
          <w:color w:val="000000" w:themeColor="text1"/>
        </w:rPr>
        <w:tab/>
      </w:r>
      <w:r>
        <w:rPr>
          <w:rFonts w:ascii="宋体" w:hAnsi="宋体" w:hint="eastAsia"/>
          <w:color w:val="000000" w:themeColor="text1"/>
        </w:rPr>
        <w:t>根据故障定位结果和开关确定隔离方案，故障隔离方案可自动执行或者经调度员确认执行；</w:t>
      </w:r>
    </w:p>
    <w:p w14:paraId="3811325B" w14:textId="77777777" w:rsidR="009E29AA" w:rsidRDefault="00776F09">
      <w:pPr>
        <w:adjustRightInd/>
        <w:spacing w:line="312" w:lineRule="exact"/>
        <w:ind w:firstLine="420"/>
        <w:rPr>
          <w:rFonts w:ascii="宋体" w:hAnsi="宋体"/>
        </w:rPr>
      </w:pPr>
      <w:r>
        <w:rPr>
          <w:rFonts w:ascii="宋体" w:hAnsi="宋体"/>
        </w:rPr>
        <w:t>4</w:t>
      </w:r>
      <w:r>
        <w:rPr>
          <w:rFonts w:ascii="宋体" w:hAnsi="宋体" w:hint="eastAsia"/>
        </w:rPr>
        <w:t>）</w:t>
      </w:r>
      <w:r>
        <w:rPr>
          <w:rFonts w:ascii="宋体" w:hAnsi="宋体"/>
        </w:rPr>
        <w:tab/>
      </w:r>
      <w:r>
        <w:rPr>
          <w:rFonts w:ascii="宋体" w:hAnsi="宋体" w:hint="eastAsia"/>
        </w:rPr>
        <w:t>在具备多个备用电源的情况下，能根据各个电源点的负载能力，对恢复区域进行拆分恢复供电；</w:t>
      </w:r>
    </w:p>
    <w:p w14:paraId="06C5A2C8" w14:textId="77777777" w:rsidR="009E29AA" w:rsidRDefault="00776F09">
      <w:pPr>
        <w:adjustRightInd/>
        <w:spacing w:line="312" w:lineRule="exact"/>
        <w:ind w:firstLine="420"/>
        <w:rPr>
          <w:rFonts w:ascii="宋体" w:hAnsi="宋体"/>
        </w:rPr>
      </w:pPr>
      <w:r>
        <w:rPr>
          <w:rFonts w:ascii="宋体" w:hAnsi="宋体"/>
        </w:rPr>
        <w:t>5</w:t>
      </w:r>
      <w:r>
        <w:rPr>
          <w:rFonts w:ascii="宋体" w:hAnsi="宋体" w:hint="eastAsia"/>
        </w:rPr>
        <w:t>）</w:t>
      </w:r>
      <w:r>
        <w:rPr>
          <w:rFonts w:ascii="宋体" w:hAnsi="宋体"/>
        </w:rPr>
        <w:t xml:space="preserve"> </w:t>
      </w:r>
      <w:r>
        <w:rPr>
          <w:rFonts w:ascii="宋体" w:hAnsi="宋体" w:hint="eastAsia"/>
        </w:rPr>
        <w:t>事故处理结束后，能给出恢复到事故发生前该馈线运行方式的操作策略；</w:t>
      </w:r>
    </w:p>
    <w:p w14:paraId="67027E56" w14:textId="77777777" w:rsidR="009E29AA" w:rsidRDefault="00776F09">
      <w:pPr>
        <w:adjustRightInd/>
        <w:spacing w:line="312" w:lineRule="exact"/>
        <w:ind w:firstLine="420"/>
        <w:rPr>
          <w:rFonts w:ascii="宋体" w:hAnsi="宋体"/>
        </w:rPr>
      </w:pPr>
      <w:r>
        <w:rPr>
          <w:rFonts w:ascii="宋体" w:hAnsi="宋体"/>
        </w:rPr>
        <w:t>6</w:t>
      </w:r>
      <w:r>
        <w:rPr>
          <w:rFonts w:ascii="宋体" w:hAnsi="宋体" w:hint="eastAsia"/>
        </w:rPr>
        <w:t>）</w:t>
      </w:r>
      <w:r>
        <w:rPr>
          <w:rFonts w:ascii="宋体" w:hAnsi="宋体"/>
        </w:rPr>
        <w:t xml:space="preserve"> </w:t>
      </w:r>
      <w:r>
        <w:rPr>
          <w:rFonts w:ascii="宋体" w:hAnsi="宋体" w:hint="eastAsia"/>
        </w:rPr>
        <w:t>支持含分布式电源的馈线故障处理；</w:t>
      </w:r>
    </w:p>
    <w:p w14:paraId="65B5A579" w14:textId="77777777" w:rsidR="009E29AA" w:rsidRDefault="00776F09">
      <w:pPr>
        <w:adjustRightInd/>
        <w:spacing w:line="312" w:lineRule="exact"/>
        <w:ind w:firstLine="420"/>
        <w:rPr>
          <w:rFonts w:ascii="宋体" w:hAnsi="宋体"/>
        </w:rPr>
      </w:pPr>
      <w:r>
        <w:rPr>
          <w:rFonts w:ascii="宋体" w:hAnsi="宋体"/>
        </w:rPr>
        <w:t>7</w:t>
      </w:r>
      <w:r>
        <w:rPr>
          <w:rFonts w:ascii="宋体" w:hAnsi="宋体" w:hint="eastAsia"/>
        </w:rPr>
        <w:t>）</w:t>
      </w:r>
      <w:r>
        <w:rPr>
          <w:rFonts w:ascii="宋体" w:hAnsi="宋体"/>
        </w:rPr>
        <w:t xml:space="preserve"> </w:t>
      </w:r>
      <w:r>
        <w:rPr>
          <w:rFonts w:ascii="宋体" w:hAnsi="宋体" w:hint="eastAsia"/>
        </w:rPr>
        <w:t>支持单相接地故障信号分析处理；</w:t>
      </w:r>
    </w:p>
    <w:p w14:paraId="0499F2F2" w14:textId="77777777" w:rsidR="009E29AA" w:rsidRDefault="00776F09">
      <w:pPr>
        <w:adjustRightInd/>
        <w:spacing w:line="312" w:lineRule="exact"/>
        <w:ind w:left="836" w:hanging="416"/>
        <w:rPr>
          <w:rFonts w:ascii="宋体" w:hAnsi="宋体"/>
        </w:rPr>
      </w:pPr>
      <w:r>
        <w:rPr>
          <w:rFonts w:ascii="宋体" w:hAnsi="宋体"/>
        </w:rPr>
        <w:t>8</w:t>
      </w:r>
      <w:r>
        <w:rPr>
          <w:rFonts w:ascii="宋体" w:hAnsi="宋体" w:hint="eastAsia"/>
        </w:rPr>
        <w:t>）</w:t>
      </w:r>
      <w:r>
        <w:rPr>
          <w:rFonts w:ascii="宋体" w:hAnsi="宋体"/>
        </w:rPr>
        <w:t xml:space="preserve"> </w:t>
      </w:r>
      <w:r>
        <w:rPr>
          <w:rFonts w:ascii="宋体" w:hAnsi="宋体" w:hint="eastAsia"/>
        </w:rPr>
        <w:t>支持并发处理多个故障；</w:t>
      </w:r>
    </w:p>
    <w:p w14:paraId="2109D52E" w14:textId="77777777" w:rsidR="009E29AA" w:rsidRDefault="00776F09">
      <w:pPr>
        <w:adjustRightInd/>
        <w:spacing w:line="312" w:lineRule="exact"/>
        <w:ind w:left="836" w:hanging="416"/>
        <w:rPr>
          <w:rFonts w:ascii="宋体" w:hAnsi="宋体"/>
        </w:rPr>
      </w:pPr>
      <w:r>
        <w:rPr>
          <w:rFonts w:ascii="宋体" w:hAnsi="宋体"/>
        </w:rPr>
        <w:t>9</w:t>
      </w:r>
      <w:r>
        <w:rPr>
          <w:rFonts w:ascii="宋体" w:hAnsi="宋体" w:hint="eastAsia"/>
        </w:rPr>
        <w:t>）</w:t>
      </w:r>
      <w:r>
        <w:rPr>
          <w:rFonts w:ascii="宋体" w:hAnsi="宋体"/>
        </w:rPr>
        <w:t xml:space="preserve"> </w:t>
      </w:r>
      <w:r>
        <w:rPr>
          <w:rFonts w:ascii="宋体" w:hAnsi="宋体" w:hint="eastAsia"/>
        </w:rPr>
        <w:t>支持信息不健全情况下的容错处理。</w:t>
      </w:r>
    </w:p>
    <w:p w14:paraId="11440015" w14:textId="77777777" w:rsidR="009E29AA" w:rsidRDefault="00776F09">
      <w:pPr>
        <w:adjustRightInd/>
        <w:spacing w:line="312" w:lineRule="exact"/>
        <w:ind w:firstLine="420"/>
        <w:rPr>
          <w:rFonts w:ascii="宋体" w:hAnsi="宋体"/>
        </w:rPr>
      </w:pPr>
      <w:r>
        <w:rPr>
          <w:rFonts w:ascii="宋体" w:hAnsi="宋体"/>
        </w:rPr>
        <w:t>c</w:t>
      </w:r>
      <w:r>
        <w:rPr>
          <w:rFonts w:ascii="宋体" w:hAnsi="宋体" w:hint="eastAsia"/>
        </w:rPr>
        <w:t>）故障处理安全约束</w:t>
      </w:r>
    </w:p>
    <w:p w14:paraId="78C3EC35" w14:textId="77777777" w:rsidR="009E29AA" w:rsidRDefault="00776F09">
      <w:pPr>
        <w:adjustRightInd/>
        <w:spacing w:line="312" w:lineRule="exact"/>
        <w:ind w:firstLine="420"/>
        <w:rPr>
          <w:rFonts w:ascii="宋体" w:hAnsi="宋体"/>
        </w:rPr>
      </w:pPr>
      <w:r>
        <w:rPr>
          <w:rFonts w:ascii="宋体" w:hAnsi="宋体"/>
        </w:rPr>
        <w:t>1</w:t>
      </w:r>
      <w:r>
        <w:rPr>
          <w:rFonts w:ascii="宋体" w:hAnsi="宋体" w:hint="eastAsia"/>
        </w:rPr>
        <w:t>）</w:t>
      </w:r>
      <w:r>
        <w:rPr>
          <w:rFonts w:ascii="宋体" w:hAnsi="宋体"/>
        </w:rPr>
        <w:tab/>
      </w:r>
      <w:r>
        <w:rPr>
          <w:rFonts w:ascii="宋体" w:hAnsi="宋体" w:hint="eastAsia"/>
        </w:rPr>
        <w:t>可自动设计非故障区段的恢复供电方案，避免恢复过程导致其他线路、主变等设备过负荷；</w:t>
      </w:r>
    </w:p>
    <w:p w14:paraId="0F49B181" w14:textId="77777777" w:rsidR="009E29AA" w:rsidRDefault="00776F09">
      <w:pPr>
        <w:adjustRightInd/>
        <w:spacing w:line="312" w:lineRule="exact"/>
        <w:ind w:firstLine="420"/>
        <w:rPr>
          <w:rFonts w:ascii="宋体" w:hAnsi="宋体"/>
        </w:rPr>
      </w:pPr>
      <w:r>
        <w:rPr>
          <w:rFonts w:ascii="宋体" w:hAnsi="宋体"/>
        </w:rPr>
        <w:t>2</w:t>
      </w:r>
      <w:r>
        <w:rPr>
          <w:rFonts w:ascii="宋体" w:hAnsi="宋体" w:hint="eastAsia"/>
        </w:rPr>
        <w:t>）</w:t>
      </w:r>
      <w:r>
        <w:rPr>
          <w:rFonts w:ascii="宋体" w:hAnsi="宋体"/>
        </w:rPr>
        <w:tab/>
      </w:r>
      <w:r>
        <w:rPr>
          <w:rFonts w:ascii="宋体" w:hAnsi="宋体" w:hint="eastAsia"/>
        </w:rPr>
        <w:t>可灵活设置故障处理闭锁条件，避免保护调试、设备检修等人为操作的影响；</w:t>
      </w:r>
    </w:p>
    <w:p w14:paraId="192B6C45" w14:textId="77777777" w:rsidR="009E29AA" w:rsidRDefault="00776F09">
      <w:pPr>
        <w:adjustRightInd/>
        <w:spacing w:line="312" w:lineRule="exact"/>
        <w:ind w:left="836" w:hanging="416"/>
        <w:rPr>
          <w:rFonts w:ascii="宋体" w:hAnsi="宋体"/>
        </w:rPr>
      </w:pPr>
      <w:r>
        <w:rPr>
          <w:rFonts w:ascii="宋体" w:hAnsi="宋体"/>
        </w:rPr>
        <w:t>3</w:t>
      </w:r>
      <w:r>
        <w:rPr>
          <w:rFonts w:ascii="宋体" w:hAnsi="宋体" w:hint="eastAsia"/>
        </w:rPr>
        <w:t>）</w:t>
      </w:r>
      <w:r>
        <w:rPr>
          <w:rFonts w:ascii="宋体" w:hAnsi="宋体"/>
        </w:rPr>
        <w:tab/>
      </w:r>
      <w:r>
        <w:rPr>
          <w:rFonts w:ascii="宋体" w:hAnsi="宋体" w:hint="eastAsia"/>
        </w:rPr>
        <w:t>故障处理过程中应具备必要的安全闭锁措施（如通信故障闭锁、设备状态异常闭锁等），保证故障处理过程不受其他操作干扰；</w:t>
      </w:r>
    </w:p>
    <w:p w14:paraId="31E554B4" w14:textId="77777777" w:rsidR="009E29AA" w:rsidRDefault="00776F09">
      <w:pPr>
        <w:adjustRightInd/>
        <w:spacing w:line="312" w:lineRule="exact"/>
        <w:ind w:firstLine="420"/>
        <w:rPr>
          <w:rFonts w:ascii="宋体" w:hAnsi="宋体"/>
        </w:rPr>
      </w:pPr>
      <w:r>
        <w:rPr>
          <w:rFonts w:ascii="宋体" w:hAnsi="宋体"/>
        </w:rPr>
        <w:t>d</w:t>
      </w:r>
      <w:r>
        <w:rPr>
          <w:rFonts w:ascii="宋体" w:hAnsi="宋体" w:hint="eastAsia"/>
        </w:rPr>
        <w:t>）故障处理控制方式</w:t>
      </w:r>
    </w:p>
    <w:p w14:paraId="45EF5BBA" w14:textId="77777777" w:rsidR="009E29AA" w:rsidRDefault="00776F09">
      <w:pPr>
        <w:adjustRightInd/>
        <w:spacing w:line="312" w:lineRule="exact"/>
        <w:ind w:left="836" w:hanging="416"/>
        <w:rPr>
          <w:rFonts w:ascii="宋体" w:hAnsi="宋体"/>
        </w:rPr>
      </w:pPr>
      <w:r>
        <w:rPr>
          <w:rFonts w:ascii="宋体" w:hAnsi="宋体"/>
        </w:rPr>
        <w:t>1</w:t>
      </w:r>
      <w:r>
        <w:rPr>
          <w:rFonts w:ascii="宋体" w:hAnsi="宋体" w:hint="eastAsia"/>
        </w:rPr>
        <w:t>）</w:t>
      </w:r>
      <w:r>
        <w:rPr>
          <w:rFonts w:ascii="宋体" w:hAnsi="宋体"/>
        </w:rPr>
        <w:tab/>
      </w:r>
      <w:r>
        <w:rPr>
          <w:rFonts w:ascii="宋体" w:hAnsi="宋体" w:hint="eastAsia"/>
        </w:rPr>
        <w:t>对于馈线配置了故障自动定位功能，馈线开关不具备遥控条件的，系统应可通过采集的遥测、遥信数据和馈线拓扑分析，自动判定故障区段，并给出故障隔离和非故障区域的恢复方案，通过人工介入的方式进行故障处理，减少故障查找时间；</w:t>
      </w:r>
    </w:p>
    <w:p w14:paraId="0A9EBC59" w14:textId="77777777" w:rsidR="009E29AA" w:rsidRDefault="00776F09">
      <w:pPr>
        <w:adjustRightInd/>
        <w:spacing w:line="312" w:lineRule="exact"/>
        <w:ind w:left="836" w:hanging="416"/>
        <w:rPr>
          <w:rFonts w:ascii="宋体" w:hAnsi="宋体"/>
        </w:rPr>
      </w:pPr>
      <w:r>
        <w:rPr>
          <w:rFonts w:ascii="宋体" w:hAnsi="宋体"/>
        </w:rPr>
        <w:t>2</w:t>
      </w:r>
      <w:r>
        <w:rPr>
          <w:rFonts w:ascii="宋体" w:hAnsi="宋体" w:hint="eastAsia"/>
        </w:rPr>
        <w:t>）</w:t>
      </w:r>
      <w:r>
        <w:rPr>
          <w:rFonts w:ascii="宋体" w:hAnsi="宋体"/>
        </w:rPr>
        <w:tab/>
      </w:r>
      <w:r>
        <w:rPr>
          <w:rFonts w:ascii="宋体" w:hAnsi="宋体" w:hint="eastAsia"/>
        </w:rPr>
        <w:t>对于馈线开关具备三遥条件的，如该馈线只配置了故障自动定位功能，系统也应给出故障隔离和非故障区域恢复方案，调度员可以选择逐个或批量遥控方式进行相应操作，以加快故障处理速度；</w:t>
      </w:r>
    </w:p>
    <w:p w14:paraId="06AC6AA4" w14:textId="77777777" w:rsidR="009E29AA" w:rsidRDefault="00776F09">
      <w:pPr>
        <w:adjustRightInd/>
        <w:spacing w:line="312" w:lineRule="exact"/>
        <w:ind w:left="836" w:hanging="416"/>
        <w:rPr>
          <w:rFonts w:ascii="宋体" w:hAnsi="宋体"/>
        </w:rPr>
      </w:pPr>
      <w:r>
        <w:rPr>
          <w:rFonts w:ascii="宋体" w:hAnsi="宋体"/>
        </w:rPr>
        <w:t xml:space="preserve">3）在馈线配置了就地型故障处理功能时，主站端故障处理功能应可实现与就地处理的配合。 </w:t>
      </w:r>
    </w:p>
    <w:p w14:paraId="1F83D3EC" w14:textId="77777777" w:rsidR="009E29AA" w:rsidRDefault="00776F09">
      <w:pPr>
        <w:adjustRightInd/>
        <w:spacing w:line="312" w:lineRule="exact"/>
        <w:ind w:firstLine="420"/>
        <w:rPr>
          <w:rFonts w:ascii="宋体" w:hAnsi="宋体"/>
        </w:rPr>
      </w:pPr>
      <w:r>
        <w:rPr>
          <w:rFonts w:ascii="宋体" w:hAnsi="宋体"/>
        </w:rPr>
        <w:t>e）故障处理反演与信息查询</w:t>
      </w:r>
    </w:p>
    <w:p w14:paraId="1F65BD02" w14:textId="77777777" w:rsidR="009E29AA" w:rsidRDefault="00776F09">
      <w:pPr>
        <w:adjustRightInd/>
        <w:spacing w:line="312" w:lineRule="exact"/>
        <w:ind w:firstLine="420"/>
        <w:rPr>
          <w:rFonts w:ascii="宋体" w:hAnsi="宋体"/>
        </w:rPr>
      </w:pPr>
      <w:r>
        <w:rPr>
          <w:rFonts w:ascii="宋体" w:hAnsi="宋体"/>
        </w:rPr>
        <w:t>1</w:t>
      </w:r>
      <w:r>
        <w:rPr>
          <w:rFonts w:ascii="宋体" w:hAnsi="宋体" w:hint="eastAsia"/>
        </w:rPr>
        <w:t>）</w:t>
      </w:r>
      <w:r>
        <w:rPr>
          <w:rFonts w:ascii="宋体" w:hAnsi="宋体"/>
        </w:rPr>
        <w:tab/>
      </w:r>
      <w:r>
        <w:rPr>
          <w:rFonts w:ascii="宋体" w:hAnsi="宋体" w:hint="eastAsia"/>
        </w:rPr>
        <w:t>故障处理的全部过程信息应保存在历史数据库中，以备故障分析时使用；</w:t>
      </w:r>
    </w:p>
    <w:p w14:paraId="1D10B904" w14:textId="77777777" w:rsidR="009E29AA" w:rsidRDefault="00776F09">
      <w:pPr>
        <w:adjustRightInd/>
        <w:spacing w:line="312" w:lineRule="exact"/>
        <w:ind w:firstLine="420"/>
        <w:rPr>
          <w:rFonts w:ascii="宋体" w:hAnsi="宋体"/>
          <w:color w:val="000000" w:themeColor="text1"/>
        </w:rPr>
      </w:pPr>
      <w:r>
        <w:rPr>
          <w:rFonts w:ascii="宋体" w:hAnsi="宋体"/>
        </w:rPr>
        <w:t>2</w:t>
      </w:r>
      <w:r>
        <w:rPr>
          <w:rFonts w:ascii="宋体" w:hAnsi="宋体" w:hint="eastAsia"/>
        </w:rPr>
        <w:t>）</w:t>
      </w:r>
      <w:r>
        <w:rPr>
          <w:rFonts w:ascii="宋体" w:hAnsi="宋体"/>
        </w:rPr>
        <w:tab/>
      </w:r>
      <w:r>
        <w:rPr>
          <w:rFonts w:ascii="宋体" w:hAnsi="宋体" w:hint="eastAsia"/>
        </w:rPr>
        <w:t>可按故障发生时间、发生的变电站、馈线、受影响客户等</w:t>
      </w:r>
      <w:r>
        <w:rPr>
          <w:rFonts w:ascii="宋体" w:hAnsi="宋体" w:hint="eastAsia"/>
          <w:color w:val="000000" w:themeColor="text1"/>
        </w:rPr>
        <w:t>方式对故障信息进行检索和统计；</w:t>
      </w:r>
    </w:p>
    <w:p w14:paraId="25968647" w14:textId="77777777" w:rsidR="009E29AA" w:rsidRDefault="00776F09">
      <w:pPr>
        <w:adjustRightInd/>
        <w:spacing w:line="312" w:lineRule="exact"/>
        <w:ind w:left="836" w:hanging="416"/>
        <w:rPr>
          <w:rFonts w:ascii="宋体" w:hAnsi="宋体"/>
          <w:color w:val="000000" w:themeColor="text1"/>
        </w:rPr>
      </w:pPr>
      <w:r>
        <w:rPr>
          <w:rFonts w:ascii="宋体" w:hAnsi="宋体"/>
          <w:color w:val="000000" w:themeColor="text1"/>
        </w:rPr>
        <w:t>3</w:t>
      </w:r>
      <w:r>
        <w:rPr>
          <w:rFonts w:ascii="宋体" w:hAnsi="宋体" w:hint="eastAsia"/>
          <w:color w:val="000000" w:themeColor="text1"/>
        </w:rPr>
        <w:t>）</w:t>
      </w:r>
      <w:r>
        <w:rPr>
          <w:rFonts w:ascii="宋体" w:hAnsi="宋体"/>
          <w:color w:val="000000" w:themeColor="text1"/>
        </w:rPr>
        <w:tab/>
      </w:r>
      <w:r>
        <w:rPr>
          <w:rFonts w:ascii="宋体" w:hAnsi="宋体" w:hint="eastAsia"/>
          <w:color w:val="000000" w:themeColor="text1"/>
        </w:rPr>
        <w:t>应能按故障处理实际过程进行反演，反演过程可基于环网图，利用主站记录的保护装置动作信息、线路遥测和遥信信息、系统判断结论、遥控输出与执行后各断路器和负荷开关变位信息，以图示和信息提示方式，顺序复现故障前、故障后、故障识别与定位、故障隔离、非故障区段恢复供电处理的全过程；</w:t>
      </w:r>
    </w:p>
    <w:p w14:paraId="1AAA11A2" w14:textId="77777777" w:rsidR="009E29AA" w:rsidRDefault="00776F09">
      <w:pPr>
        <w:adjustRightInd/>
        <w:spacing w:line="312" w:lineRule="exact"/>
        <w:ind w:left="836" w:hanging="416"/>
        <w:rPr>
          <w:rFonts w:ascii="宋体" w:hAnsi="宋体"/>
          <w:color w:val="000000" w:themeColor="text1"/>
        </w:rPr>
      </w:pPr>
      <w:r>
        <w:rPr>
          <w:rFonts w:ascii="宋体" w:hAnsi="宋体"/>
          <w:color w:val="000000" w:themeColor="text1"/>
        </w:rPr>
        <w:t>4</w:t>
      </w:r>
      <w:r>
        <w:rPr>
          <w:rFonts w:ascii="宋体" w:hAnsi="宋体" w:hint="eastAsia"/>
          <w:color w:val="000000" w:themeColor="text1"/>
        </w:rPr>
        <w:t>）</w:t>
      </w:r>
      <w:r>
        <w:rPr>
          <w:rFonts w:ascii="宋体" w:hAnsi="宋体"/>
          <w:color w:val="000000" w:themeColor="text1"/>
        </w:rPr>
        <w:t xml:space="preserve"> </w:t>
      </w:r>
      <w:r>
        <w:rPr>
          <w:rFonts w:ascii="宋体" w:hAnsi="宋体" w:hint="eastAsia"/>
          <w:color w:val="000000" w:themeColor="text1"/>
        </w:rPr>
        <w:t>应能提供故障前和主站故障信息收集完毕后的数据断面，断面信息应包括保护装置信号状态、线路断路器及负荷开关动作状态、动作时间等；</w:t>
      </w:r>
    </w:p>
    <w:p w14:paraId="09734467" w14:textId="77777777" w:rsidR="009E29AA" w:rsidRDefault="00776F09">
      <w:pPr>
        <w:adjustRightInd/>
        <w:spacing w:line="312" w:lineRule="exact"/>
        <w:ind w:left="836" w:hanging="416"/>
        <w:rPr>
          <w:rFonts w:ascii="宋体" w:hAnsi="宋体"/>
          <w:color w:val="000000" w:themeColor="text1"/>
        </w:rPr>
      </w:pPr>
      <w:r>
        <w:rPr>
          <w:rFonts w:ascii="宋体" w:hAnsi="宋体"/>
          <w:color w:val="000000" w:themeColor="text1"/>
        </w:rPr>
        <w:t>5</w:t>
      </w:r>
      <w:r>
        <w:rPr>
          <w:rFonts w:ascii="宋体" w:hAnsi="宋体" w:hint="eastAsia"/>
          <w:color w:val="000000" w:themeColor="text1"/>
        </w:rPr>
        <w:t>）</w:t>
      </w:r>
      <w:r>
        <w:rPr>
          <w:rFonts w:ascii="宋体" w:hAnsi="宋体"/>
          <w:color w:val="000000" w:themeColor="text1"/>
        </w:rPr>
        <w:t xml:space="preserve"> </w:t>
      </w:r>
      <w:r>
        <w:rPr>
          <w:rFonts w:ascii="宋体" w:hAnsi="宋体" w:hint="eastAsia"/>
          <w:color w:val="000000" w:themeColor="text1"/>
        </w:rPr>
        <w:t>反演过程中能够提供故障判断及处理的相关依据，如故障信号，控制输出和执行动作情况等；</w:t>
      </w:r>
    </w:p>
    <w:p w14:paraId="2613E103"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rPr>
        <w:t xml:space="preserve">6） </w:t>
      </w:r>
      <w:r>
        <w:rPr>
          <w:rFonts w:ascii="宋体" w:hAnsi="宋体" w:hint="eastAsia"/>
          <w:color w:val="000000" w:themeColor="text1"/>
        </w:rPr>
        <w:t>故障处理信息中应针对每一项故障处理给出综述性的处理结论，支持输出事故处理过程报告。</w:t>
      </w:r>
    </w:p>
    <w:p w14:paraId="63ABEF67" w14:textId="77777777" w:rsidR="009E29AA" w:rsidRDefault="00776F09">
      <w:pPr>
        <w:pStyle w:val="3"/>
        <w:spacing w:beforeLines="100" w:before="312" w:afterLines="100" w:after="312" w:line="240" w:lineRule="auto"/>
        <w:ind w:left="0" w:firstLine="0"/>
        <w:rPr>
          <w:rFonts w:ascii="黑体" w:eastAsia="黑体" w:hAnsi="黑体"/>
          <w:b w:val="0"/>
          <w:sz w:val="21"/>
          <w:szCs w:val="21"/>
        </w:rPr>
      </w:pPr>
      <w:r>
        <w:rPr>
          <w:rFonts w:ascii="黑体" w:eastAsia="黑体" w:hAnsi="黑体" w:hint="eastAsia"/>
          <w:b w:val="0"/>
          <w:sz w:val="21"/>
          <w:szCs w:val="21"/>
        </w:rPr>
        <w:t>拓扑分析应用</w:t>
      </w:r>
    </w:p>
    <w:p w14:paraId="560C2EEA" w14:textId="77777777" w:rsidR="009E29AA" w:rsidRDefault="00776F09">
      <w:pPr>
        <w:pStyle w:val="4"/>
        <w:spacing w:beforeLines="100" w:before="312" w:afterLines="100" w:after="312" w:line="240" w:lineRule="auto"/>
        <w:ind w:left="0" w:firstLine="0"/>
        <w:rPr>
          <w:rFonts w:ascii="黑体" w:hAnsi="黑体"/>
          <w:b w:val="0"/>
          <w:sz w:val="21"/>
          <w:szCs w:val="21"/>
        </w:rPr>
      </w:pPr>
      <w:r>
        <w:rPr>
          <w:rFonts w:ascii="黑体" w:hAnsi="黑体" w:hint="eastAsia"/>
          <w:b w:val="0"/>
          <w:sz w:val="21"/>
          <w:szCs w:val="21"/>
        </w:rPr>
        <w:t>网络拓扑分析</w:t>
      </w:r>
    </w:p>
    <w:p w14:paraId="2C70A173"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可以根据电网连接关系和设备的运行状态进行动态分析，分析结果可以应用于配电监控、安全约束等，具体要求包括但不限于：</w:t>
      </w:r>
    </w:p>
    <w:p w14:paraId="77EE7577" w14:textId="77777777" w:rsidR="009E29AA" w:rsidRDefault="00776F09">
      <w:pPr>
        <w:pStyle w:val="23"/>
        <w:numPr>
          <w:ilvl w:val="0"/>
          <w:numId w:val="62"/>
        </w:numPr>
        <w:spacing w:line="312" w:lineRule="exact"/>
        <w:ind w:firstLineChars="0"/>
        <w:rPr>
          <w:rFonts w:ascii="宋体" w:hAnsi="宋体"/>
          <w:color w:val="000000" w:themeColor="text1"/>
        </w:rPr>
      </w:pPr>
      <w:r>
        <w:rPr>
          <w:rFonts w:ascii="宋体" w:hAnsi="宋体" w:hint="eastAsia"/>
          <w:color w:val="000000" w:themeColor="text1"/>
        </w:rPr>
        <w:t>适用于任何形式的配电网络接线方式；</w:t>
      </w:r>
    </w:p>
    <w:p w14:paraId="121D5B62" w14:textId="77777777" w:rsidR="009E29AA" w:rsidRDefault="00776F09">
      <w:pPr>
        <w:pStyle w:val="23"/>
        <w:numPr>
          <w:ilvl w:val="0"/>
          <w:numId w:val="62"/>
        </w:numPr>
        <w:spacing w:line="312" w:lineRule="exact"/>
        <w:ind w:firstLineChars="0"/>
        <w:rPr>
          <w:rFonts w:ascii="宋体" w:hAnsi="宋体"/>
          <w:color w:val="000000" w:themeColor="text1"/>
        </w:rPr>
      </w:pPr>
      <w:r>
        <w:rPr>
          <w:rFonts w:ascii="宋体" w:hAnsi="宋体" w:hint="eastAsia"/>
          <w:color w:val="000000" w:themeColor="text1"/>
        </w:rPr>
        <w:t>电气岛分析，分析电网设备的带电状态，按设备的拓扑连接关系和带电状态划分电气岛；</w:t>
      </w:r>
    </w:p>
    <w:p w14:paraId="0B47698A" w14:textId="77777777" w:rsidR="009E29AA" w:rsidRDefault="00776F09">
      <w:pPr>
        <w:pStyle w:val="23"/>
        <w:numPr>
          <w:ilvl w:val="0"/>
          <w:numId w:val="62"/>
        </w:numPr>
        <w:spacing w:line="312" w:lineRule="exact"/>
        <w:ind w:firstLineChars="0"/>
        <w:rPr>
          <w:rFonts w:ascii="宋体" w:hAnsi="宋体"/>
          <w:color w:val="000000" w:themeColor="text1"/>
        </w:rPr>
      </w:pPr>
      <w:r>
        <w:rPr>
          <w:rFonts w:ascii="宋体" w:hAnsi="宋体" w:hint="eastAsia"/>
          <w:color w:val="000000" w:themeColor="text1"/>
        </w:rPr>
        <w:t>电源点分析，分析电网设备的供电路径及供电电源；</w:t>
      </w:r>
    </w:p>
    <w:p w14:paraId="4DA889AE" w14:textId="77777777" w:rsidR="009E29AA" w:rsidRDefault="00776F09">
      <w:pPr>
        <w:pStyle w:val="23"/>
        <w:numPr>
          <w:ilvl w:val="0"/>
          <w:numId w:val="62"/>
        </w:numPr>
        <w:spacing w:line="312" w:lineRule="exact"/>
        <w:ind w:firstLineChars="0"/>
        <w:rPr>
          <w:rFonts w:ascii="宋体" w:hAnsi="宋体"/>
          <w:color w:val="000000" w:themeColor="text1"/>
        </w:rPr>
      </w:pPr>
      <w:r>
        <w:rPr>
          <w:rFonts w:ascii="宋体" w:hAnsi="宋体" w:hint="eastAsia"/>
          <w:color w:val="000000" w:themeColor="text1"/>
        </w:rPr>
        <w:t>支持人工设置的运行状态；</w:t>
      </w:r>
    </w:p>
    <w:p w14:paraId="55B6BB0A" w14:textId="77777777" w:rsidR="009E29AA" w:rsidRDefault="00776F09">
      <w:pPr>
        <w:pStyle w:val="23"/>
        <w:numPr>
          <w:ilvl w:val="0"/>
          <w:numId w:val="62"/>
        </w:numPr>
        <w:spacing w:line="312" w:lineRule="exact"/>
        <w:ind w:firstLineChars="0"/>
        <w:rPr>
          <w:rFonts w:ascii="宋体" w:hAnsi="宋体"/>
          <w:color w:val="000000" w:themeColor="text1"/>
        </w:rPr>
      </w:pPr>
      <w:r>
        <w:rPr>
          <w:rFonts w:ascii="宋体" w:hAnsi="宋体" w:hint="eastAsia"/>
          <w:color w:val="000000" w:themeColor="text1"/>
        </w:rPr>
        <w:lastRenderedPageBreak/>
        <w:t>支持设备挂牌、临时跳接等操作对网络拓扑的影响；</w:t>
      </w:r>
    </w:p>
    <w:p w14:paraId="5E325EE0" w14:textId="77777777" w:rsidR="009E29AA" w:rsidRDefault="00776F09">
      <w:pPr>
        <w:pStyle w:val="23"/>
        <w:numPr>
          <w:ilvl w:val="0"/>
          <w:numId w:val="62"/>
        </w:numPr>
        <w:spacing w:line="312" w:lineRule="exact"/>
        <w:ind w:firstLineChars="0"/>
        <w:rPr>
          <w:rFonts w:ascii="宋体" w:hAnsi="宋体"/>
          <w:color w:val="000000" w:themeColor="text1"/>
        </w:rPr>
      </w:pPr>
      <w:r>
        <w:rPr>
          <w:rFonts w:ascii="宋体" w:hAnsi="宋体" w:hint="eastAsia"/>
          <w:color w:val="000000" w:themeColor="text1"/>
        </w:rPr>
        <w:t>支持实时态、研究态、未来态网络模型的拓扑分析。</w:t>
      </w:r>
    </w:p>
    <w:p w14:paraId="4D6E94F6" w14:textId="77777777" w:rsidR="009E29AA" w:rsidRDefault="00776F09">
      <w:pPr>
        <w:pStyle w:val="4"/>
        <w:spacing w:beforeLines="100" w:before="312" w:afterLines="100" w:after="312" w:line="240" w:lineRule="auto"/>
        <w:ind w:left="0" w:firstLine="0"/>
        <w:rPr>
          <w:rFonts w:ascii="黑体" w:hAnsi="黑体"/>
          <w:b w:val="0"/>
          <w:sz w:val="21"/>
          <w:szCs w:val="21"/>
        </w:rPr>
      </w:pPr>
      <w:r>
        <w:rPr>
          <w:rFonts w:ascii="黑体" w:hAnsi="黑体" w:hint="eastAsia"/>
          <w:b w:val="0"/>
          <w:sz w:val="21"/>
          <w:szCs w:val="21"/>
        </w:rPr>
        <w:t>拓扑着色</w:t>
      </w:r>
    </w:p>
    <w:p w14:paraId="26557630"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拓扑着色可根据配网开关的实时状态，确定系统中各种电气设备的带电状态，分析供电源点和各点供电路径，并将结果在人机界面上用不同的颜色表示出来。具体要求包括但不限于：</w:t>
      </w:r>
    </w:p>
    <w:p w14:paraId="37A3DA97" w14:textId="77777777" w:rsidR="009E29AA" w:rsidRDefault="00776F09">
      <w:pPr>
        <w:pStyle w:val="23"/>
        <w:numPr>
          <w:ilvl w:val="0"/>
          <w:numId w:val="63"/>
        </w:numPr>
        <w:spacing w:line="312" w:lineRule="exact"/>
        <w:ind w:firstLineChars="0"/>
        <w:rPr>
          <w:rFonts w:ascii="宋体" w:hAnsi="宋体"/>
          <w:color w:val="000000" w:themeColor="text1"/>
        </w:rPr>
      </w:pPr>
      <w:r>
        <w:rPr>
          <w:rFonts w:ascii="宋体" w:hAnsi="宋体" w:hint="eastAsia"/>
          <w:color w:val="000000" w:themeColor="text1"/>
        </w:rPr>
        <w:t>电网运行状态着色</w:t>
      </w:r>
    </w:p>
    <w:p w14:paraId="2405B3D1"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依据电网拓扑分析的结果，应用不同颜色表示电网元件的运行状态（带电、停电、接地等）；</w:t>
      </w:r>
    </w:p>
    <w:p w14:paraId="09D00E0E" w14:textId="77777777" w:rsidR="009E29AA" w:rsidRDefault="00776F09">
      <w:pPr>
        <w:pStyle w:val="23"/>
        <w:numPr>
          <w:ilvl w:val="0"/>
          <w:numId w:val="63"/>
        </w:numPr>
        <w:spacing w:line="312" w:lineRule="exact"/>
        <w:ind w:firstLineChars="0"/>
        <w:rPr>
          <w:rFonts w:ascii="宋体" w:hAnsi="宋体"/>
          <w:color w:val="000000" w:themeColor="text1"/>
        </w:rPr>
      </w:pPr>
      <w:r>
        <w:rPr>
          <w:rFonts w:ascii="宋体" w:hAnsi="宋体" w:hint="eastAsia"/>
          <w:color w:val="000000" w:themeColor="text1"/>
        </w:rPr>
        <w:t>供电范围及供电路径着色</w:t>
      </w:r>
    </w:p>
    <w:p w14:paraId="0DB7DA3F"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依据电网拓扑分析的结果，显示配电线路的供电范围及供电路径；</w:t>
      </w:r>
    </w:p>
    <w:p w14:paraId="613C6E56" w14:textId="77777777" w:rsidR="009E29AA" w:rsidRDefault="00776F09">
      <w:pPr>
        <w:pStyle w:val="23"/>
        <w:numPr>
          <w:ilvl w:val="0"/>
          <w:numId w:val="63"/>
        </w:numPr>
        <w:spacing w:line="312" w:lineRule="exact"/>
        <w:ind w:firstLineChars="0"/>
        <w:rPr>
          <w:rFonts w:ascii="宋体" w:hAnsi="宋体"/>
          <w:color w:val="000000" w:themeColor="text1"/>
        </w:rPr>
      </w:pPr>
      <w:r>
        <w:rPr>
          <w:rFonts w:ascii="宋体" w:hAnsi="宋体" w:hint="eastAsia"/>
          <w:color w:val="000000" w:themeColor="text1"/>
        </w:rPr>
        <w:t>动态电源着色</w:t>
      </w:r>
    </w:p>
    <w:p w14:paraId="6661D612"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依据电网拓扑分析的结果，动态显示不同电源点的供电区域；</w:t>
      </w:r>
    </w:p>
    <w:p w14:paraId="525E61E8" w14:textId="77777777" w:rsidR="009E29AA" w:rsidRDefault="00776F09">
      <w:pPr>
        <w:pStyle w:val="23"/>
        <w:numPr>
          <w:ilvl w:val="0"/>
          <w:numId w:val="63"/>
        </w:numPr>
        <w:spacing w:line="312" w:lineRule="exact"/>
        <w:ind w:firstLineChars="0"/>
        <w:rPr>
          <w:rFonts w:ascii="宋体" w:hAnsi="宋体"/>
          <w:color w:val="000000" w:themeColor="text1"/>
        </w:rPr>
      </w:pPr>
      <w:r>
        <w:rPr>
          <w:rFonts w:ascii="宋体" w:hAnsi="宋体" w:hint="eastAsia"/>
          <w:color w:val="000000" w:themeColor="text1"/>
        </w:rPr>
        <w:t>负荷转供着色</w:t>
      </w:r>
    </w:p>
    <w:p w14:paraId="09DED44E"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依据负荷转供分析结果，显示负荷转供的所有路径；</w:t>
      </w:r>
    </w:p>
    <w:p w14:paraId="448371B4" w14:textId="77777777" w:rsidR="009E29AA" w:rsidRDefault="00776F09">
      <w:pPr>
        <w:pStyle w:val="23"/>
        <w:numPr>
          <w:ilvl w:val="0"/>
          <w:numId w:val="63"/>
        </w:numPr>
        <w:spacing w:line="312" w:lineRule="exact"/>
        <w:ind w:firstLineChars="0"/>
        <w:rPr>
          <w:rFonts w:ascii="宋体" w:hAnsi="宋体"/>
          <w:color w:val="000000" w:themeColor="text1"/>
        </w:rPr>
      </w:pPr>
      <w:r>
        <w:rPr>
          <w:rFonts w:ascii="宋体" w:hAnsi="宋体" w:hint="eastAsia"/>
          <w:color w:val="000000" w:themeColor="text1"/>
        </w:rPr>
        <w:t>故障区域着色</w:t>
      </w:r>
    </w:p>
    <w:p w14:paraId="01ADD72B"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依据故障分析结果，对故障区域进行着色显示；</w:t>
      </w:r>
    </w:p>
    <w:p w14:paraId="052438C2" w14:textId="77777777" w:rsidR="009E29AA" w:rsidRDefault="00776F09">
      <w:pPr>
        <w:pStyle w:val="23"/>
        <w:numPr>
          <w:ilvl w:val="0"/>
          <w:numId w:val="63"/>
        </w:numPr>
        <w:spacing w:line="312" w:lineRule="exact"/>
        <w:ind w:firstLineChars="0"/>
        <w:rPr>
          <w:rFonts w:ascii="宋体" w:hAnsi="宋体"/>
          <w:color w:val="000000" w:themeColor="text1"/>
        </w:rPr>
      </w:pPr>
      <w:r>
        <w:rPr>
          <w:rFonts w:ascii="宋体" w:hAnsi="宋体" w:hint="eastAsia"/>
          <w:color w:val="000000" w:themeColor="text1"/>
        </w:rPr>
        <w:t>变电站供电范围着色</w:t>
      </w:r>
    </w:p>
    <w:p w14:paraId="59A21D6E" w14:textId="77777777" w:rsidR="009E29AA" w:rsidRDefault="00776F09">
      <w:pPr>
        <w:pStyle w:val="22"/>
        <w:rPr>
          <w:rFonts w:ascii="宋体" w:eastAsia="宋体" w:hAnsi="宋体"/>
          <w:color w:val="000000" w:themeColor="text1"/>
        </w:rPr>
      </w:pPr>
      <w:r>
        <w:rPr>
          <w:rFonts w:ascii="宋体" w:eastAsia="宋体" w:hAnsi="宋体"/>
          <w:color w:val="000000" w:themeColor="text1"/>
        </w:rPr>
        <w:tab/>
      </w:r>
      <w:r>
        <w:rPr>
          <w:rFonts w:ascii="宋体" w:eastAsia="宋体" w:hAnsi="宋体" w:hint="eastAsia"/>
          <w:color w:val="000000" w:themeColor="text1"/>
        </w:rPr>
        <w:t>依据电网拓扑分析的结果，显示不同变电站的供电范围</w:t>
      </w:r>
      <w:r>
        <w:rPr>
          <w:rFonts w:ascii="宋体" w:eastAsia="宋体" w:hAnsi="宋体"/>
          <w:color w:val="000000" w:themeColor="text1"/>
        </w:rPr>
        <w:t>;</w:t>
      </w:r>
    </w:p>
    <w:p w14:paraId="3B4FE336" w14:textId="77777777" w:rsidR="009E29AA" w:rsidRDefault="00776F09">
      <w:pPr>
        <w:pStyle w:val="23"/>
        <w:numPr>
          <w:ilvl w:val="0"/>
          <w:numId w:val="63"/>
        </w:numPr>
        <w:spacing w:line="312" w:lineRule="exact"/>
        <w:ind w:firstLineChars="0"/>
        <w:rPr>
          <w:rFonts w:ascii="宋体" w:hAnsi="宋体"/>
          <w:color w:val="000000" w:themeColor="text1"/>
        </w:rPr>
      </w:pPr>
      <w:r>
        <w:rPr>
          <w:rFonts w:ascii="宋体" w:hAnsi="宋体" w:hint="eastAsia"/>
          <w:color w:val="000000" w:themeColor="text1"/>
        </w:rPr>
        <w:t>线路合环着色</w:t>
      </w:r>
    </w:p>
    <w:p w14:paraId="02CC6C82" w14:textId="77777777" w:rsidR="009E29AA" w:rsidRDefault="00776F09">
      <w:pPr>
        <w:topLinePunct w:val="0"/>
        <w:adjustRightInd/>
        <w:ind w:firstLineChars="200" w:firstLine="420"/>
        <w:rPr>
          <w:rFonts w:ascii="宋体" w:hAnsi="宋体"/>
          <w:color w:val="000000" w:themeColor="text1"/>
        </w:rPr>
      </w:pPr>
      <w:r>
        <w:rPr>
          <w:rFonts w:ascii="宋体" w:hAnsi="宋体" w:hint="eastAsia"/>
          <w:color w:val="000000" w:themeColor="text1"/>
        </w:rPr>
        <w:t>依据电网拓扑分析的结果，显示处于合环状态的线路。</w:t>
      </w:r>
    </w:p>
    <w:p w14:paraId="776B5B30" w14:textId="77777777" w:rsidR="009E29AA" w:rsidRDefault="00776F09">
      <w:pPr>
        <w:pStyle w:val="4"/>
        <w:spacing w:beforeLines="100" w:before="312" w:afterLines="100" w:after="312" w:line="240" w:lineRule="auto"/>
        <w:ind w:left="0" w:firstLine="0"/>
        <w:rPr>
          <w:rFonts w:ascii="黑体" w:hAnsi="黑体"/>
          <w:b w:val="0"/>
          <w:sz w:val="21"/>
          <w:szCs w:val="21"/>
        </w:rPr>
      </w:pPr>
      <w:r>
        <w:rPr>
          <w:rFonts w:ascii="黑体" w:hAnsi="黑体" w:hint="eastAsia"/>
          <w:b w:val="0"/>
          <w:sz w:val="21"/>
          <w:szCs w:val="21"/>
        </w:rPr>
        <w:t>负荷转供</w:t>
      </w:r>
    </w:p>
    <w:p w14:paraId="6C9647D5"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负荷转供根据目标设备分析其影响负荷，并将受影响负荷安全转至新电源点，提出包括转供路径、转供容量在内的负荷转供操作方案。具体要求包括但不限于：</w:t>
      </w:r>
    </w:p>
    <w:p w14:paraId="5C4EAFD6" w14:textId="77777777" w:rsidR="009E29AA" w:rsidRDefault="00776F09">
      <w:pPr>
        <w:pStyle w:val="23"/>
        <w:numPr>
          <w:ilvl w:val="0"/>
          <w:numId w:val="64"/>
        </w:numPr>
        <w:spacing w:line="312" w:lineRule="exact"/>
        <w:ind w:firstLineChars="0"/>
        <w:rPr>
          <w:rFonts w:ascii="宋体" w:hAnsi="宋体"/>
          <w:color w:val="000000" w:themeColor="text1"/>
        </w:rPr>
      </w:pPr>
      <w:r>
        <w:rPr>
          <w:rFonts w:ascii="宋体" w:hAnsi="宋体" w:hint="eastAsia"/>
          <w:color w:val="000000" w:themeColor="text1"/>
        </w:rPr>
        <w:t>负荷信息统计</w:t>
      </w:r>
    </w:p>
    <w:p w14:paraId="51BC8F84" w14:textId="77777777" w:rsidR="009E29AA" w:rsidRDefault="00776F09">
      <w:pPr>
        <w:pStyle w:val="23"/>
        <w:numPr>
          <w:ilvl w:val="0"/>
          <w:numId w:val="65"/>
        </w:numPr>
        <w:spacing w:line="312" w:lineRule="exact"/>
        <w:ind w:firstLineChars="0"/>
        <w:rPr>
          <w:rFonts w:ascii="宋体" w:hAnsi="宋体"/>
          <w:color w:val="000000" w:themeColor="text1"/>
        </w:rPr>
      </w:pPr>
      <w:r>
        <w:rPr>
          <w:rFonts w:ascii="宋体" w:hAnsi="宋体" w:hint="eastAsia"/>
          <w:color w:val="000000" w:themeColor="text1"/>
        </w:rPr>
        <w:t>目标设备设置，包括检修设备、越限设备或停电设备；</w:t>
      </w:r>
    </w:p>
    <w:p w14:paraId="49DA8E93" w14:textId="77777777" w:rsidR="009E29AA" w:rsidRDefault="00776F09">
      <w:pPr>
        <w:pStyle w:val="23"/>
        <w:numPr>
          <w:ilvl w:val="0"/>
          <w:numId w:val="65"/>
        </w:numPr>
        <w:spacing w:line="312" w:lineRule="exact"/>
        <w:ind w:firstLineChars="0"/>
        <w:rPr>
          <w:rFonts w:ascii="宋体" w:hAnsi="宋体"/>
          <w:color w:val="000000" w:themeColor="text1"/>
        </w:rPr>
      </w:pPr>
      <w:r>
        <w:rPr>
          <w:rFonts w:ascii="宋体" w:hAnsi="宋体" w:hint="eastAsia"/>
          <w:color w:val="000000" w:themeColor="text1"/>
        </w:rPr>
        <w:t>负荷信息统计，分析目标设备影响到的负荷及负荷设备基本信息。</w:t>
      </w:r>
    </w:p>
    <w:p w14:paraId="609C6C26" w14:textId="77777777" w:rsidR="009E29AA" w:rsidRDefault="00776F09">
      <w:pPr>
        <w:pStyle w:val="23"/>
        <w:numPr>
          <w:ilvl w:val="0"/>
          <w:numId w:val="64"/>
        </w:numPr>
        <w:spacing w:line="312" w:lineRule="exact"/>
        <w:ind w:firstLineChars="0"/>
        <w:rPr>
          <w:rFonts w:ascii="宋体" w:hAnsi="宋体"/>
          <w:color w:val="000000" w:themeColor="text1"/>
        </w:rPr>
      </w:pPr>
      <w:r>
        <w:rPr>
          <w:rFonts w:ascii="宋体" w:hAnsi="宋体" w:hint="eastAsia"/>
          <w:color w:val="000000" w:themeColor="text1"/>
        </w:rPr>
        <w:t>转供策略分析</w:t>
      </w:r>
    </w:p>
    <w:p w14:paraId="6BEDEA55" w14:textId="77777777" w:rsidR="009E29AA" w:rsidRDefault="00776F09">
      <w:pPr>
        <w:pStyle w:val="23"/>
        <w:numPr>
          <w:ilvl w:val="0"/>
          <w:numId w:val="66"/>
        </w:numPr>
        <w:spacing w:line="312" w:lineRule="exact"/>
        <w:ind w:firstLineChars="0"/>
        <w:rPr>
          <w:rFonts w:ascii="宋体" w:hAnsi="宋体"/>
          <w:color w:val="000000" w:themeColor="text1"/>
        </w:rPr>
      </w:pPr>
      <w:r>
        <w:rPr>
          <w:rFonts w:ascii="宋体" w:hAnsi="宋体" w:hint="eastAsia"/>
          <w:color w:val="000000" w:themeColor="text1"/>
        </w:rPr>
        <w:t>转供路径搜索，采用拓扑分析的方法，搜索得到所有合理的负荷转供路径；</w:t>
      </w:r>
    </w:p>
    <w:p w14:paraId="2143BABD" w14:textId="77777777" w:rsidR="009E29AA" w:rsidRDefault="00776F09">
      <w:pPr>
        <w:pStyle w:val="23"/>
        <w:numPr>
          <w:ilvl w:val="0"/>
          <w:numId w:val="66"/>
        </w:numPr>
        <w:spacing w:line="312" w:lineRule="exact"/>
        <w:ind w:firstLineChars="0"/>
        <w:rPr>
          <w:rFonts w:ascii="宋体" w:hAnsi="宋体"/>
          <w:color w:val="000000" w:themeColor="text1"/>
        </w:rPr>
      </w:pPr>
      <w:r>
        <w:rPr>
          <w:rFonts w:ascii="宋体" w:hAnsi="宋体" w:hint="eastAsia"/>
          <w:color w:val="000000" w:themeColor="text1"/>
        </w:rPr>
        <w:t>转供容量分析，结合拓扑分析和潮流计算的结果，对转供负荷容量以及转供路径的可转供容量进行分析；</w:t>
      </w:r>
    </w:p>
    <w:p w14:paraId="3E5FA1E1" w14:textId="77777777" w:rsidR="009E29AA" w:rsidRDefault="00776F09">
      <w:pPr>
        <w:pStyle w:val="23"/>
        <w:numPr>
          <w:ilvl w:val="0"/>
          <w:numId w:val="66"/>
        </w:numPr>
        <w:spacing w:line="312" w:lineRule="exact"/>
        <w:ind w:firstLineChars="0"/>
        <w:rPr>
          <w:rFonts w:ascii="宋体" w:hAnsi="宋体"/>
          <w:color w:val="000000" w:themeColor="text1"/>
        </w:rPr>
      </w:pPr>
      <w:r>
        <w:rPr>
          <w:rFonts w:ascii="宋体" w:hAnsi="宋体" w:hint="eastAsia"/>
          <w:color w:val="000000" w:themeColor="text1"/>
        </w:rPr>
        <w:t>转供客户分析：采用拓扑分析方法，对双电源供电客户转供结果进行分析。</w:t>
      </w:r>
    </w:p>
    <w:p w14:paraId="75D1F792" w14:textId="77777777" w:rsidR="009E29AA" w:rsidRDefault="00776F09">
      <w:pPr>
        <w:pStyle w:val="23"/>
        <w:numPr>
          <w:ilvl w:val="0"/>
          <w:numId w:val="64"/>
        </w:numPr>
        <w:spacing w:line="312" w:lineRule="exact"/>
        <w:ind w:firstLineChars="0"/>
        <w:rPr>
          <w:rFonts w:ascii="宋体" w:hAnsi="宋体"/>
          <w:color w:val="000000" w:themeColor="text1"/>
        </w:rPr>
      </w:pPr>
      <w:r>
        <w:rPr>
          <w:rFonts w:ascii="宋体" w:hAnsi="宋体" w:hint="eastAsia"/>
          <w:color w:val="000000" w:themeColor="text1"/>
        </w:rPr>
        <w:t>转供策略模拟</w:t>
      </w:r>
    </w:p>
    <w:p w14:paraId="13139D25" w14:textId="77777777" w:rsidR="009E29AA" w:rsidRDefault="00776F09">
      <w:pPr>
        <w:pStyle w:val="23"/>
        <w:numPr>
          <w:ilvl w:val="0"/>
          <w:numId w:val="67"/>
        </w:numPr>
        <w:spacing w:line="312" w:lineRule="exact"/>
        <w:ind w:firstLineChars="0"/>
        <w:rPr>
          <w:rFonts w:ascii="宋体" w:hAnsi="宋体"/>
          <w:color w:val="000000" w:themeColor="text1"/>
        </w:rPr>
      </w:pPr>
      <w:r>
        <w:rPr>
          <w:rFonts w:ascii="宋体" w:hAnsi="宋体" w:hint="eastAsia"/>
          <w:color w:val="000000" w:themeColor="text1"/>
        </w:rPr>
        <w:t>支持模拟条件下的方案生成及展示；</w:t>
      </w:r>
    </w:p>
    <w:p w14:paraId="728046B7" w14:textId="77777777" w:rsidR="009E29AA" w:rsidRDefault="00776F09">
      <w:pPr>
        <w:pStyle w:val="23"/>
        <w:numPr>
          <w:ilvl w:val="0"/>
          <w:numId w:val="67"/>
        </w:numPr>
        <w:spacing w:line="312" w:lineRule="exact"/>
        <w:ind w:firstLineChars="0"/>
        <w:rPr>
          <w:rFonts w:ascii="宋体" w:hAnsi="宋体"/>
          <w:color w:val="000000" w:themeColor="text1"/>
        </w:rPr>
      </w:pPr>
      <w:r>
        <w:rPr>
          <w:rFonts w:ascii="宋体" w:hAnsi="宋体" w:hint="eastAsia"/>
          <w:color w:val="000000" w:themeColor="text1"/>
        </w:rPr>
        <w:t>模拟运行方式设置；</w:t>
      </w:r>
    </w:p>
    <w:p w14:paraId="3E25D61D" w14:textId="77777777" w:rsidR="009E29AA" w:rsidRDefault="00776F09">
      <w:pPr>
        <w:pStyle w:val="23"/>
        <w:numPr>
          <w:ilvl w:val="0"/>
          <w:numId w:val="67"/>
        </w:numPr>
        <w:spacing w:line="312" w:lineRule="exact"/>
        <w:ind w:firstLineChars="0"/>
        <w:rPr>
          <w:rFonts w:ascii="宋体" w:hAnsi="宋体"/>
          <w:color w:val="000000" w:themeColor="text1"/>
        </w:rPr>
      </w:pPr>
      <w:r>
        <w:rPr>
          <w:rFonts w:ascii="宋体" w:hAnsi="宋体" w:hint="eastAsia"/>
          <w:color w:val="000000" w:themeColor="text1"/>
        </w:rPr>
        <w:t>转供方案报告；</w:t>
      </w:r>
    </w:p>
    <w:p w14:paraId="4C93E549" w14:textId="77777777" w:rsidR="009E29AA" w:rsidRDefault="00776F09">
      <w:pPr>
        <w:pStyle w:val="23"/>
        <w:numPr>
          <w:ilvl w:val="0"/>
          <w:numId w:val="67"/>
        </w:numPr>
        <w:spacing w:line="312" w:lineRule="exact"/>
        <w:ind w:firstLineChars="0"/>
        <w:rPr>
          <w:rFonts w:ascii="宋体" w:hAnsi="宋体"/>
          <w:color w:val="000000" w:themeColor="text1"/>
        </w:rPr>
      </w:pPr>
      <w:r>
        <w:rPr>
          <w:rFonts w:ascii="宋体" w:hAnsi="宋体" w:hint="eastAsia"/>
          <w:color w:val="000000" w:themeColor="text1"/>
        </w:rPr>
        <w:t>转供过程展示。</w:t>
      </w:r>
    </w:p>
    <w:p w14:paraId="60CFF7AF" w14:textId="77777777" w:rsidR="009E29AA" w:rsidRDefault="00776F09">
      <w:pPr>
        <w:pStyle w:val="23"/>
        <w:numPr>
          <w:ilvl w:val="0"/>
          <w:numId w:val="64"/>
        </w:numPr>
        <w:spacing w:line="312" w:lineRule="exact"/>
        <w:ind w:firstLineChars="0"/>
        <w:rPr>
          <w:rFonts w:ascii="宋体" w:hAnsi="宋体"/>
          <w:color w:val="000000" w:themeColor="text1"/>
        </w:rPr>
      </w:pPr>
      <w:r>
        <w:rPr>
          <w:rFonts w:ascii="宋体" w:hAnsi="宋体" w:hint="eastAsia"/>
          <w:color w:val="000000" w:themeColor="text1"/>
        </w:rPr>
        <w:t>转供策略执行</w:t>
      </w:r>
    </w:p>
    <w:p w14:paraId="255DF06F" w14:textId="77777777" w:rsidR="009E29AA" w:rsidRDefault="00776F09">
      <w:pPr>
        <w:adjustRightInd/>
        <w:spacing w:line="312" w:lineRule="exact"/>
        <w:ind w:firstLine="420"/>
        <w:rPr>
          <w:rFonts w:ascii="宋体" w:hAnsi="宋体"/>
        </w:rPr>
      </w:pPr>
      <w:r>
        <w:rPr>
          <w:rFonts w:ascii="宋体" w:hAnsi="宋体" w:hint="eastAsia"/>
          <w:color w:val="000000" w:themeColor="text1"/>
        </w:rPr>
        <w:t>依据转供策略分析的结果，采用自动或人工介入的方式对负荷进行转移，实现消除越陷、减少停电时间等目标。</w:t>
      </w:r>
    </w:p>
    <w:p w14:paraId="1FDD8F78" w14:textId="77777777" w:rsidR="009E29AA" w:rsidRDefault="00776F09">
      <w:pPr>
        <w:pStyle w:val="3"/>
        <w:spacing w:beforeLines="100" w:before="312" w:afterLines="100" w:after="312" w:line="240" w:lineRule="auto"/>
        <w:ind w:left="0" w:firstLine="0"/>
        <w:rPr>
          <w:rFonts w:ascii="黑体" w:eastAsia="黑体" w:hAnsi="黑体"/>
          <w:b w:val="0"/>
          <w:sz w:val="21"/>
          <w:szCs w:val="21"/>
        </w:rPr>
      </w:pPr>
      <w:r>
        <w:rPr>
          <w:rFonts w:ascii="黑体" w:eastAsia="黑体" w:hAnsi="黑体" w:hint="eastAsia"/>
          <w:b w:val="0"/>
          <w:sz w:val="21"/>
          <w:szCs w:val="21"/>
        </w:rPr>
        <w:lastRenderedPageBreak/>
        <w:t>事故反演</w:t>
      </w:r>
    </w:p>
    <w:p w14:paraId="11D5AA77"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系统检测到预定义的事故时，应能自动记录事故时刻前后一段时间的所有实时稳态信息，以便事后进行查看、分析和反演。</w:t>
      </w:r>
    </w:p>
    <w:p w14:paraId="4CF94FBA" w14:textId="77777777" w:rsidR="009E29AA" w:rsidRDefault="00776F09">
      <w:pPr>
        <w:pStyle w:val="23"/>
        <w:numPr>
          <w:ilvl w:val="0"/>
          <w:numId w:val="68"/>
        </w:numPr>
        <w:spacing w:line="312" w:lineRule="exact"/>
        <w:ind w:firstLineChars="0"/>
        <w:rPr>
          <w:rFonts w:ascii="宋体" w:hAnsi="宋体"/>
          <w:color w:val="000000" w:themeColor="text1"/>
        </w:rPr>
      </w:pPr>
      <w:r>
        <w:rPr>
          <w:rFonts w:ascii="宋体" w:hAnsi="宋体" w:hint="eastAsia"/>
          <w:color w:val="000000" w:themeColor="text1"/>
        </w:rPr>
        <w:t>事故信息记录的启动和处理</w:t>
      </w:r>
    </w:p>
    <w:p w14:paraId="13746AC4" w14:textId="77777777" w:rsidR="009E29AA" w:rsidRDefault="00776F09">
      <w:pPr>
        <w:pStyle w:val="23"/>
        <w:numPr>
          <w:ilvl w:val="0"/>
          <w:numId w:val="69"/>
        </w:numPr>
        <w:spacing w:line="312" w:lineRule="exact"/>
        <w:ind w:firstLineChars="0"/>
        <w:rPr>
          <w:rFonts w:ascii="宋体" w:hAnsi="宋体"/>
          <w:color w:val="000000" w:themeColor="text1"/>
        </w:rPr>
      </w:pPr>
      <w:r>
        <w:rPr>
          <w:rFonts w:ascii="宋体" w:hAnsi="宋体" w:hint="eastAsia"/>
          <w:color w:val="000000" w:themeColor="text1"/>
        </w:rPr>
        <w:t>事故信息应包括配电线路相间短路故障以及单相接地故障发生前后一段时间内系统采集到的所有信息；</w:t>
      </w:r>
    </w:p>
    <w:p w14:paraId="74308CA9" w14:textId="77777777" w:rsidR="009E29AA" w:rsidRDefault="00776F09">
      <w:pPr>
        <w:pStyle w:val="23"/>
        <w:numPr>
          <w:ilvl w:val="0"/>
          <w:numId w:val="69"/>
        </w:numPr>
        <w:spacing w:line="312" w:lineRule="exact"/>
        <w:ind w:firstLineChars="0"/>
        <w:rPr>
          <w:rFonts w:ascii="宋体" w:hAnsi="宋体"/>
          <w:color w:val="000000" w:themeColor="text1"/>
        </w:rPr>
      </w:pPr>
      <w:r>
        <w:rPr>
          <w:rFonts w:ascii="宋体" w:hAnsi="宋体" w:hint="eastAsia"/>
          <w:color w:val="000000" w:themeColor="text1"/>
        </w:rPr>
        <w:t>应能以保存数据断面及报文的形式存储一定时间范围内所有的实时稳态数据，可记录事故前后系统的实际状态；</w:t>
      </w:r>
    </w:p>
    <w:p w14:paraId="059116B9" w14:textId="77777777" w:rsidR="009E29AA" w:rsidRDefault="00776F09">
      <w:pPr>
        <w:pStyle w:val="23"/>
        <w:numPr>
          <w:ilvl w:val="0"/>
          <w:numId w:val="69"/>
        </w:numPr>
        <w:spacing w:line="312" w:lineRule="exact"/>
        <w:ind w:firstLineChars="0"/>
        <w:rPr>
          <w:rFonts w:ascii="宋体" w:hAnsi="宋体"/>
          <w:color w:val="000000" w:themeColor="text1"/>
        </w:rPr>
      </w:pPr>
      <w:r>
        <w:rPr>
          <w:rFonts w:ascii="宋体" w:hAnsi="宋体" w:hint="eastAsia"/>
          <w:color w:val="000000" w:themeColor="text1"/>
        </w:rPr>
        <w:t>事故信息记录既能由预定义的触发事件（跳闸类事件、量测突变类事件等）自动启动，也应支持指定时间范围内的人工启动。触发事件包括设备状态变化、测量值越限、计算值越限、测量值突变；</w:t>
      </w:r>
    </w:p>
    <w:p w14:paraId="2A217D44" w14:textId="77777777" w:rsidR="009E29AA" w:rsidRDefault="00776F09">
      <w:pPr>
        <w:pStyle w:val="23"/>
        <w:numPr>
          <w:ilvl w:val="0"/>
          <w:numId w:val="69"/>
        </w:numPr>
        <w:spacing w:line="312" w:lineRule="exact"/>
        <w:ind w:firstLineChars="0"/>
        <w:rPr>
          <w:rFonts w:ascii="宋体" w:hAnsi="宋体"/>
          <w:color w:val="000000" w:themeColor="text1"/>
        </w:rPr>
      </w:pPr>
      <w:r>
        <w:rPr>
          <w:rFonts w:ascii="宋体" w:hAnsi="宋体" w:hint="eastAsia"/>
          <w:color w:val="000000" w:themeColor="text1"/>
        </w:rPr>
        <w:t>应具备多重事故记录的功能，记录多重事故时，事故追忆的记录存储时间相应顺延；</w:t>
      </w:r>
    </w:p>
    <w:p w14:paraId="61CF6D2C" w14:textId="77777777" w:rsidR="009E29AA" w:rsidRDefault="00776F09">
      <w:pPr>
        <w:pStyle w:val="23"/>
        <w:numPr>
          <w:ilvl w:val="0"/>
          <w:numId w:val="69"/>
        </w:numPr>
        <w:spacing w:line="312" w:lineRule="exact"/>
        <w:ind w:firstLineChars="0"/>
        <w:rPr>
          <w:rFonts w:ascii="宋体" w:hAnsi="宋体"/>
          <w:color w:val="000000" w:themeColor="text1"/>
        </w:rPr>
      </w:pPr>
      <w:r>
        <w:rPr>
          <w:rFonts w:ascii="宋体" w:hAnsi="宋体" w:hint="eastAsia"/>
          <w:color w:val="000000" w:themeColor="text1"/>
        </w:rPr>
        <w:t>应能指定事故前和事故后追忆的时间段。</w:t>
      </w:r>
    </w:p>
    <w:p w14:paraId="6D9C1828" w14:textId="77777777" w:rsidR="009E29AA" w:rsidRDefault="00776F09">
      <w:pPr>
        <w:pStyle w:val="23"/>
        <w:numPr>
          <w:ilvl w:val="0"/>
          <w:numId w:val="69"/>
        </w:numPr>
        <w:spacing w:line="312" w:lineRule="exact"/>
        <w:ind w:firstLineChars="0"/>
        <w:rPr>
          <w:rFonts w:ascii="宋体" w:hAnsi="宋体"/>
          <w:color w:val="000000" w:themeColor="text1"/>
        </w:rPr>
      </w:pPr>
      <w:r>
        <w:rPr>
          <w:rFonts w:ascii="宋体" w:hAnsi="宋体" w:hint="eastAsia"/>
          <w:color w:val="000000" w:themeColor="text1"/>
        </w:rPr>
        <w:t>事故信息记录的内容包括一次设备的模拟量、状态量，以及二次终端设备、通信系统的告警信息；</w:t>
      </w:r>
    </w:p>
    <w:p w14:paraId="1857BB4F" w14:textId="77777777" w:rsidR="009E29AA" w:rsidRDefault="00776F09">
      <w:pPr>
        <w:pStyle w:val="23"/>
        <w:numPr>
          <w:ilvl w:val="0"/>
          <w:numId w:val="69"/>
        </w:numPr>
        <w:spacing w:line="312" w:lineRule="exact"/>
        <w:ind w:firstLineChars="0"/>
        <w:rPr>
          <w:rFonts w:ascii="宋体" w:hAnsi="宋体"/>
          <w:color w:val="000000" w:themeColor="text1"/>
        </w:rPr>
      </w:pPr>
      <w:r>
        <w:rPr>
          <w:rFonts w:ascii="宋体" w:hAnsi="宋体" w:hint="eastAsia"/>
          <w:color w:val="000000" w:themeColor="text1"/>
        </w:rPr>
        <w:t>事故信息处理应结合该信息对象的历史变化过程，给出便于操作员观察和理解的逻辑状态，例如：永久性故障跳闸、重合闸、拒动、误动等。</w:t>
      </w:r>
    </w:p>
    <w:p w14:paraId="78B97414" w14:textId="77777777" w:rsidR="009E29AA" w:rsidRDefault="00776F09">
      <w:pPr>
        <w:pStyle w:val="23"/>
        <w:numPr>
          <w:ilvl w:val="0"/>
          <w:numId w:val="68"/>
        </w:numPr>
        <w:spacing w:line="312" w:lineRule="exact"/>
        <w:ind w:firstLineChars="0"/>
        <w:rPr>
          <w:rFonts w:ascii="宋体" w:hAnsi="宋体"/>
          <w:color w:val="000000" w:themeColor="text1"/>
        </w:rPr>
      </w:pPr>
      <w:r>
        <w:rPr>
          <w:rFonts w:ascii="宋体" w:hAnsi="宋体" w:hint="eastAsia"/>
          <w:color w:val="000000" w:themeColor="text1"/>
        </w:rPr>
        <w:t>事故过程信息</w:t>
      </w:r>
    </w:p>
    <w:p w14:paraId="7DA70DCF" w14:textId="77777777" w:rsidR="009E29AA" w:rsidRDefault="00776F09">
      <w:pPr>
        <w:pStyle w:val="23"/>
        <w:numPr>
          <w:ilvl w:val="0"/>
          <w:numId w:val="70"/>
        </w:numPr>
        <w:spacing w:line="312" w:lineRule="exact"/>
        <w:ind w:firstLineChars="0"/>
        <w:rPr>
          <w:rFonts w:ascii="宋体" w:hAnsi="宋体"/>
          <w:color w:val="000000" w:themeColor="text1"/>
        </w:rPr>
      </w:pPr>
      <w:r>
        <w:rPr>
          <w:rFonts w:ascii="宋体" w:hAnsi="宋体" w:hint="eastAsia"/>
          <w:color w:val="000000" w:themeColor="text1"/>
        </w:rPr>
        <w:t>应提供检索事故的界面，并具备在研究态下的事故反演功能；</w:t>
      </w:r>
    </w:p>
    <w:p w14:paraId="0CC9C9CB" w14:textId="77777777" w:rsidR="009E29AA" w:rsidRDefault="00776F09">
      <w:pPr>
        <w:pStyle w:val="23"/>
        <w:numPr>
          <w:ilvl w:val="0"/>
          <w:numId w:val="70"/>
        </w:numPr>
        <w:spacing w:line="312" w:lineRule="exact"/>
        <w:ind w:firstLineChars="0"/>
        <w:rPr>
          <w:rFonts w:ascii="宋体" w:hAnsi="宋体"/>
          <w:color w:val="000000" w:themeColor="text1"/>
        </w:rPr>
      </w:pPr>
      <w:r>
        <w:rPr>
          <w:rFonts w:ascii="宋体" w:hAnsi="宋体" w:hint="eastAsia"/>
          <w:color w:val="000000" w:themeColor="text1"/>
        </w:rPr>
        <w:t>应能通过任意一台工作站进行事故反演，并可以允许多台工作站同时观察事故反演。反演的运行环境相对独立，与实时环境互不干扰；</w:t>
      </w:r>
    </w:p>
    <w:p w14:paraId="344F3382" w14:textId="77777777" w:rsidR="009E29AA" w:rsidRDefault="00776F09">
      <w:pPr>
        <w:pStyle w:val="23"/>
        <w:numPr>
          <w:ilvl w:val="0"/>
          <w:numId w:val="70"/>
        </w:numPr>
        <w:spacing w:line="312" w:lineRule="exact"/>
        <w:ind w:firstLineChars="0"/>
        <w:rPr>
          <w:rFonts w:ascii="宋体" w:hAnsi="宋体"/>
          <w:color w:val="000000" w:themeColor="text1"/>
        </w:rPr>
      </w:pPr>
      <w:r>
        <w:rPr>
          <w:rFonts w:ascii="宋体" w:hAnsi="宋体" w:hint="eastAsia"/>
          <w:color w:val="000000" w:themeColor="text1"/>
        </w:rPr>
        <w:t>反演时，断面数据应与反演时刻的电网模型及画面相匹配；</w:t>
      </w:r>
    </w:p>
    <w:p w14:paraId="5D77D5FF" w14:textId="77777777" w:rsidR="009E29AA" w:rsidRDefault="00776F09">
      <w:pPr>
        <w:pStyle w:val="23"/>
        <w:numPr>
          <w:ilvl w:val="0"/>
          <w:numId w:val="70"/>
        </w:numPr>
        <w:spacing w:line="312" w:lineRule="exact"/>
        <w:ind w:firstLineChars="0"/>
        <w:rPr>
          <w:rFonts w:ascii="宋体" w:hAnsi="宋体"/>
          <w:color w:val="000000" w:themeColor="text1"/>
        </w:rPr>
      </w:pPr>
      <w:r>
        <w:rPr>
          <w:rFonts w:ascii="宋体" w:hAnsi="宋体" w:hint="eastAsia"/>
          <w:color w:val="000000" w:themeColor="text1"/>
        </w:rPr>
        <w:t>应能通过专门的反演控制画面，选择已记录的任意时段内电力系统的状态作为反演对象（局部反演）；</w:t>
      </w:r>
    </w:p>
    <w:p w14:paraId="59597452" w14:textId="77777777" w:rsidR="009E29AA" w:rsidRDefault="00776F09">
      <w:pPr>
        <w:pStyle w:val="23"/>
        <w:numPr>
          <w:ilvl w:val="0"/>
          <w:numId w:val="70"/>
        </w:numPr>
        <w:spacing w:line="312" w:lineRule="exact"/>
        <w:ind w:firstLineChars="0"/>
        <w:rPr>
          <w:rFonts w:ascii="宋体" w:hAnsi="宋体"/>
          <w:color w:val="000000" w:themeColor="text1"/>
        </w:rPr>
      </w:pPr>
      <w:r>
        <w:rPr>
          <w:rFonts w:ascii="宋体" w:hAnsi="宋体" w:hint="eastAsia"/>
          <w:color w:val="000000" w:themeColor="text1"/>
        </w:rPr>
        <w:t>应能设定反演的速度和进程（快放、慢放、单步、连续），并能暂停正在进行的事故反演。</w:t>
      </w:r>
    </w:p>
    <w:p w14:paraId="57D06214" w14:textId="77777777" w:rsidR="009E29AA" w:rsidRDefault="00776F09">
      <w:pPr>
        <w:pStyle w:val="23"/>
        <w:numPr>
          <w:ilvl w:val="0"/>
          <w:numId w:val="70"/>
        </w:numPr>
        <w:spacing w:line="312" w:lineRule="exact"/>
        <w:ind w:firstLineChars="0"/>
        <w:rPr>
          <w:rFonts w:ascii="宋体" w:hAnsi="宋体"/>
          <w:color w:val="000000" w:themeColor="text1"/>
        </w:rPr>
      </w:pPr>
      <w:r>
        <w:rPr>
          <w:rFonts w:ascii="宋体" w:hAnsi="宋体" w:hint="eastAsia"/>
          <w:color w:val="000000" w:themeColor="text1"/>
        </w:rPr>
        <w:t>应能结合配电终端上送的故障录波数据，在反演过程中，关联显示当前反演发生的故障信号所对应的故障录波信息，可在子窗口中对应显示波形。</w:t>
      </w:r>
    </w:p>
    <w:p w14:paraId="704F6F81" w14:textId="77777777" w:rsidR="009E29AA" w:rsidRDefault="009E29AA">
      <w:pPr>
        <w:ind w:firstLine="420"/>
        <w:rPr>
          <w:rFonts w:ascii="宋体" w:hAnsi="宋体"/>
          <w:color w:val="000000" w:themeColor="text1"/>
        </w:rPr>
      </w:pPr>
    </w:p>
    <w:p w14:paraId="3275AAB0" w14:textId="77777777" w:rsidR="009E29AA" w:rsidRDefault="00776F09">
      <w:pPr>
        <w:pStyle w:val="20"/>
        <w:spacing w:beforeLines="100" w:before="312" w:afterLines="100" w:after="312" w:line="240" w:lineRule="auto"/>
        <w:ind w:left="0" w:firstLine="0"/>
        <w:rPr>
          <w:rFonts w:ascii="黑体" w:hAnsi="黑体"/>
          <w:b w:val="0"/>
          <w:sz w:val="21"/>
          <w:szCs w:val="21"/>
        </w:rPr>
      </w:pPr>
      <w:r>
        <w:rPr>
          <w:rFonts w:ascii="黑体" w:hAnsi="黑体" w:hint="eastAsia"/>
          <w:b w:val="0"/>
          <w:sz w:val="21"/>
          <w:szCs w:val="21"/>
        </w:rPr>
        <w:t>扩展功能</w:t>
      </w:r>
    </w:p>
    <w:p w14:paraId="67220178" w14:textId="77777777" w:rsidR="009E29AA" w:rsidRDefault="00776F09">
      <w:pPr>
        <w:pStyle w:val="3"/>
        <w:spacing w:beforeLines="100" w:before="312" w:afterLines="100" w:after="312" w:line="240" w:lineRule="auto"/>
        <w:ind w:left="0" w:firstLine="0"/>
        <w:rPr>
          <w:rFonts w:ascii="黑体" w:eastAsia="黑体" w:hAnsi="黑体"/>
          <w:b w:val="0"/>
          <w:sz w:val="21"/>
          <w:szCs w:val="21"/>
        </w:rPr>
      </w:pPr>
      <w:r>
        <w:rPr>
          <w:rFonts w:ascii="黑体" w:eastAsia="黑体" w:hAnsi="黑体" w:hint="eastAsia"/>
          <w:b w:val="0"/>
          <w:sz w:val="21"/>
          <w:szCs w:val="21"/>
        </w:rPr>
        <w:t>分布式电源接入与控制</w:t>
      </w:r>
    </w:p>
    <w:p w14:paraId="1E9F4923" w14:textId="77777777" w:rsidR="009E29AA" w:rsidRDefault="00776F09">
      <w:pPr>
        <w:adjustRightInd/>
        <w:spacing w:line="312" w:lineRule="exact"/>
        <w:ind w:firstLine="420"/>
        <w:rPr>
          <w:color w:val="000000" w:themeColor="text1"/>
        </w:rPr>
      </w:pPr>
      <w:r>
        <w:rPr>
          <w:rFonts w:hint="eastAsia"/>
          <w:color w:val="000000" w:themeColor="text1"/>
        </w:rPr>
        <w:t>满足</w:t>
      </w:r>
      <w:r>
        <w:rPr>
          <w:color w:val="000000" w:themeColor="text1"/>
        </w:rPr>
        <w:t>10kV</w:t>
      </w:r>
      <w:r>
        <w:rPr>
          <w:rFonts w:hint="eastAsia"/>
          <w:color w:val="000000" w:themeColor="text1"/>
        </w:rPr>
        <w:t>（</w:t>
      </w:r>
      <w:r>
        <w:rPr>
          <w:color w:val="000000" w:themeColor="text1"/>
        </w:rPr>
        <w:t>20kV</w:t>
      </w:r>
      <w:r>
        <w:rPr>
          <w:rFonts w:hint="eastAsia"/>
          <w:color w:val="000000" w:themeColor="text1"/>
        </w:rPr>
        <w:t>）分布式电源</w:t>
      </w:r>
      <w:r>
        <w:rPr>
          <w:color w:val="000000" w:themeColor="text1"/>
        </w:rPr>
        <w:t>/</w:t>
      </w:r>
      <w:r>
        <w:rPr>
          <w:rFonts w:hint="eastAsia"/>
          <w:color w:val="000000" w:themeColor="text1"/>
        </w:rPr>
        <w:t>储能装置</w:t>
      </w:r>
      <w:r>
        <w:rPr>
          <w:color w:val="000000" w:themeColor="text1"/>
        </w:rPr>
        <w:t>/</w:t>
      </w:r>
      <w:r>
        <w:rPr>
          <w:rFonts w:hint="eastAsia"/>
          <w:color w:val="000000" w:themeColor="text1"/>
        </w:rPr>
        <w:t>微网接入带来的多电源、双向潮流分布的配电网络监视、控制要求，具体要求包括但不限于：</w:t>
      </w:r>
    </w:p>
    <w:p w14:paraId="5FC596CF" w14:textId="77777777" w:rsidR="009E29AA" w:rsidRDefault="00776F09">
      <w:pPr>
        <w:pStyle w:val="23"/>
        <w:numPr>
          <w:ilvl w:val="0"/>
          <w:numId w:val="71"/>
        </w:numPr>
        <w:spacing w:line="312" w:lineRule="exact"/>
        <w:ind w:firstLineChars="0"/>
        <w:rPr>
          <w:color w:val="000000" w:themeColor="text1"/>
        </w:rPr>
      </w:pPr>
      <w:r>
        <w:rPr>
          <w:rFonts w:hint="eastAsia"/>
          <w:color w:val="000000" w:themeColor="text1"/>
        </w:rPr>
        <w:t>应具备对分布式电源公共连接点、并网点的模拟量、状态量及其它数据的采集；</w:t>
      </w:r>
    </w:p>
    <w:p w14:paraId="3A376DE6" w14:textId="77777777" w:rsidR="009E29AA" w:rsidRDefault="00776F09">
      <w:pPr>
        <w:pStyle w:val="23"/>
        <w:numPr>
          <w:ilvl w:val="0"/>
          <w:numId w:val="71"/>
        </w:numPr>
        <w:spacing w:line="312" w:lineRule="exact"/>
        <w:ind w:firstLineChars="0"/>
        <w:rPr>
          <w:color w:val="000000" w:themeColor="text1"/>
        </w:rPr>
      </w:pPr>
      <w:r>
        <w:rPr>
          <w:rFonts w:hint="eastAsia"/>
          <w:color w:val="000000" w:themeColor="text1"/>
        </w:rPr>
        <w:t>应具备对采集数据（包括电流、电压、有功功率、无功功率、频率等）进行计算分析、数据备份、越限告警、合理性检查和处理的功能，当区域内分布式电源渗透率较高时，宜配置分布式电源发电并网运行分析的扩展功能，包括配电网电压无功优化及分布式电源发电计划调度及功率平衡分析等；</w:t>
      </w:r>
    </w:p>
    <w:p w14:paraId="7B7FDD34" w14:textId="77777777" w:rsidR="009E29AA" w:rsidRDefault="00776F09">
      <w:pPr>
        <w:pStyle w:val="23"/>
        <w:numPr>
          <w:ilvl w:val="0"/>
          <w:numId w:val="71"/>
        </w:numPr>
        <w:spacing w:line="312" w:lineRule="exact"/>
        <w:ind w:firstLineChars="0"/>
        <w:rPr>
          <w:color w:val="000000" w:themeColor="text1"/>
        </w:rPr>
      </w:pPr>
      <w:r>
        <w:rPr>
          <w:rFonts w:hint="eastAsia"/>
          <w:color w:val="000000" w:themeColor="text1"/>
        </w:rPr>
        <w:t>应具备对受控条件的分布式电源的公共连接点、并网点处开关实现分合控制功能。</w:t>
      </w:r>
    </w:p>
    <w:p w14:paraId="73560D1F" w14:textId="77777777" w:rsidR="009E29AA" w:rsidRDefault="00776F09">
      <w:pPr>
        <w:pStyle w:val="3"/>
        <w:spacing w:beforeLines="100" w:before="312" w:afterLines="100" w:after="312" w:line="240" w:lineRule="auto"/>
        <w:ind w:left="0" w:firstLine="0"/>
        <w:rPr>
          <w:rFonts w:ascii="黑体" w:eastAsia="黑体" w:hAnsi="黑体"/>
          <w:b w:val="0"/>
          <w:sz w:val="21"/>
          <w:szCs w:val="21"/>
        </w:rPr>
      </w:pPr>
      <w:r>
        <w:rPr>
          <w:rFonts w:ascii="黑体" w:eastAsia="黑体" w:hAnsi="黑体" w:hint="eastAsia"/>
          <w:b w:val="0"/>
          <w:sz w:val="21"/>
          <w:szCs w:val="21"/>
        </w:rPr>
        <w:lastRenderedPageBreak/>
        <w:t>专题图生成</w:t>
      </w:r>
    </w:p>
    <w:p w14:paraId="47425A91" w14:textId="77777777" w:rsidR="009E29AA" w:rsidRDefault="00776F09">
      <w:pPr>
        <w:pStyle w:val="22"/>
        <w:rPr>
          <w:rFonts w:ascii="宋体" w:eastAsia="宋体" w:hAnsi="宋体"/>
          <w:color w:val="000000" w:themeColor="text1"/>
        </w:rPr>
      </w:pPr>
      <w:r>
        <w:rPr>
          <w:rFonts w:ascii="宋体" w:eastAsia="宋体" w:hAnsi="宋体"/>
          <w:color w:val="000000" w:themeColor="text1"/>
        </w:rPr>
        <w:tab/>
      </w:r>
      <w:r>
        <w:rPr>
          <w:rFonts w:ascii="宋体" w:eastAsia="宋体" w:hAnsi="宋体" w:hint="eastAsia"/>
          <w:color w:val="000000" w:themeColor="text1"/>
        </w:rPr>
        <w:t>专题图生成应用是以导入的全网模型为基础，应用拓扑分析技术进行局部抽取并做适当简化，生成相关电气图形。具体要求包括但不限于：</w:t>
      </w:r>
    </w:p>
    <w:p w14:paraId="579953B3" w14:textId="77777777" w:rsidR="009E29AA" w:rsidRDefault="00776F09">
      <w:pPr>
        <w:pStyle w:val="23"/>
        <w:numPr>
          <w:ilvl w:val="0"/>
          <w:numId w:val="72"/>
        </w:numPr>
        <w:spacing w:line="312" w:lineRule="exact"/>
        <w:ind w:firstLineChars="0"/>
        <w:rPr>
          <w:rFonts w:ascii="宋体" w:hAnsi="宋体"/>
          <w:color w:val="000000" w:themeColor="text1"/>
        </w:rPr>
      </w:pPr>
      <w:r>
        <w:rPr>
          <w:rFonts w:ascii="宋体" w:hAnsi="宋体" w:hint="eastAsia"/>
          <w:color w:val="000000" w:themeColor="text1"/>
        </w:rPr>
        <w:t>支持配网</w:t>
      </w:r>
      <w:r>
        <w:rPr>
          <w:rFonts w:ascii="宋体" w:hAnsi="宋体"/>
          <w:color w:val="000000" w:themeColor="text1"/>
        </w:rPr>
        <w:t>CIM</w:t>
      </w:r>
      <w:r>
        <w:rPr>
          <w:rFonts w:ascii="宋体" w:hAnsi="宋体" w:hint="eastAsia"/>
          <w:color w:val="000000" w:themeColor="text1"/>
        </w:rPr>
        <w:t>模型识别以及</w:t>
      </w:r>
      <w:r>
        <w:rPr>
          <w:rFonts w:ascii="宋体" w:hAnsi="宋体"/>
          <w:color w:val="000000" w:themeColor="text1"/>
        </w:rPr>
        <w:t>SVG</w:t>
      </w:r>
      <w:r>
        <w:rPr>
          <w:rFonts w:ascii="宋体" w:hAnsi="宋体" w:hint="eastAsia"/>
          <w:color w:val="000000" w:themeColor="text1"/>
        </w:rPr>
        <w:t>图形生成和导出；</w:t>
      </w:r>
    </w:p>
    <w:p w14:paraId="302CF0DD" w14:textId="77777777" w:rsidR="009E29AA" w:rsidRDefault="00776F09">
      <w:pPr>
        <w:pStyle w:val="23"/>
        <w:numPr>
          <w:ilvl w:val="0"/>
          <w:numId w:val="72"/>
        </w:numPr>
        <w:spacing w:line="312" w:lineRule="exact"/>
        <w:ind w:firstLineChars="0"/>
        <w:rPr>
          <w:rFonts w:ascii="宋体" w:hAnsi="宋体"/>
          <w:color w:val="000000" w:themeColor="text1"/>
        </w:rPr>
      </w:pPr>
      <w:r>
        <w:rPr>
          <w:rFonts w:ascii="宋体" w:hAnsi="宋体" w:hint="eastAsia"/>
          <w:color w:val="000000" w:themeColor="text1"/>
        </w:rPr>
        <w:t>应用拓扑分析技术支持多类图形的自动生成，包括：变电站索引图、区域联络图、供电范围图、单线图、开关站图；</w:t>
      </w:r>
    </w:p>
    <w:p w14:paraId="47212B45" w14:textId="77777777" w:rsidR="009E29AA" w:rsidRDefault="00776F09">
      <w:pPr>
        <w:pStyle w:val="23"/>
        <w:numPr>
          <w:ilvl w:val="0"/>
          <w:numId w:val="72"/>
        </w:numPr>
        <w:spacing w:line="312" w:lineRule="exact"/>
        <w:ind w:firstLineChars="0"/>
        <w:rPr>
          <w:rFonts w:ascii="宋体" w:hAnsi="宋体"/>
          <w:color w:val="000000" w:themeColor="text1"/>
        </w:rPr>
      </w:pPr>
      <w:r>
        <w:rPr>
          <w:rFonts w:ascii="宋体" w:hAnsi="宋体" w:hint="eastAsia"/>
          <w:color w:val="000000" w:themeColor="text1"/>
        </w:rPr>
        <w:t>支持自动布局增量变化，已有模型发生增减，新生成的图形中原有模型内容布局效果保持不变；</w:t>
      </w:r>
    </w:p>
    <w:p w14:paraId="5E85DFDD" w14:textId="77777777" w:rsidR="009E29AA" w:rsidRDefault="00776F09">
      <w:pPr>
        <w:pStyle w:val="23"/>
        <w:numPr>
          <w:ilvl w:val="0"/>
          <w:numId w:val="72"/>
        </w:numPr>
        <w:spacing w:line="312" w:lineRule="exact"/>
        <w:ind w:firstLineChars="0"/>
        <w:rPr>
          <w:rFonts w:ascii="宋体" w:hAnsi="宋体"/>
          <w:color w:val="000000" w:themeColor="text1"/>
        </w:rPr>
      </w:pPr>
      <w:r>
        <w:rPr>
          <w:rFonts w:ascii="宋体" w:hAnsi="宋体" w:hint="eastAsia"/>
          <w:color w:val="000000" w:themeColor="text1"/>
        </w:rPr>
        <w:t>支持对自动生成的衍生电气图进行编辑和修改，可人工干预专题图生成的展示效果。</w:t>
      </w:r>
    </w:p>
    <w:p w14:paraId="50EA0D68" w14:textId="77777777" w:rsidR="009E29AA" w:rsidRDefault="00776F09">
      <w:pPr>
        <w:pStyle w:val="3"/>
        <w:spacing w:beforeLines="100" w:before="312" w:afterLines="100" w:after="312" w:line="240" w:lineRule="auto"/>
        <w:ind w:left="0" w:firstLine="0"/>
        <w:rPr>
          <w:rFonts w:ascii="黑体" w:eastAsia="黑体" w:hAnsi="黑体"/>
          <w:b w:val="0"/>
          <w:sz w:val="21"/>
          <w:szCs w:val="21"/>
        </w:rPr>
      </w:pPr>
      <w:r>
        <w:rPr>
          <w:rFonts w:ascii="黑体" w:eastAsia="黑体" w:hAnsi="黑体" w:hint="eastAsia"/>
          <w:b w:val="0"/>
          <w:sz w:val="21"/>
          <w:szCs w:val="21"/>
        </w:rPr>
        <w:t>状态估计</w:t>
      </w:r>
    </w:p>
    <w:p w14:paraId="3E112CBE"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状态估计利用实时量测的冗余性，应用估计算法来检测与剔除坏数据，提高数据精度，保持数据的一致性，实现配电网不良量测数据的辨识，并通过负荷估计及其他相容性分析方法进行一定的数据修复和补充，具体要求包括但不限于：</w:t>
      </w:r>
    </w:p>
    <w:p w14:paraId="33EE4652" w14:textId="77777777" w:rsidR="009E29AA" w:rsidRDefault="00776F09">
      <w:pPr>
        <w:pStyle w:val="23"/>
        <w:numPr>
          <w:ilvl w:val="0"/>
          <w:numId w:val="73"/>
        </w:numPr>
        <w:spacing w:line="312" w:lineRule="exact"/>
        <w:ind w:firstLineChars="0"/>
        <w:rPr>
          <w:rFonts w:ascii="宋体" w:hAnsi="宋体"/>
          <w:color w:val="000000" w:themeColor="text1"/>
        </w:rPr>
      </w:pPr>
      <w:r>
        <w:rPr>
          <w:rFonts w:ascii="宋体" w:hAnsi="宋体" w:hint="eastAsia"/>
          <w:color w:val="000000" w:themeColor="text1"/>
        </w:rPr>
        <w:t>计算各类量测的估计值，量测类型包括：电流、电压、有功功率、无功功率等；</w:t>
      </w:r>
    </w:p>
    <w:p w14:paraId="570C94B3" w14:textId="77777777" w:rsidR="009E29AA" w:rsidRDefault="00776F09">
      <w:pPr>
        <w:pStyle w:val="23"/>
        <w:numPr>
          <w:ilvl w:val="0"/>
          <w:numId w:val="73"/>
        </w:numPr>
        <w:spacing w:line="312" w:lineRule="exact"/>
        <w:ind w:firstLineChars="0"/>
        <w:rPr>
          <w:rFonts w:ascii="宋体" w:hAnsi="宋体"/>
          <w:color w:val="000000" w:themeColor="text1"/>
        </w:rPr>
      </w:pPr>
      <w:r>
        <w:rPr>
          <w:rFonts w:ascii="宋体" w:hAnsi="宋体" w:hint="eastAsia"/>
          <w:color w:val="000000" w:themeColor="text1"/>
        </w:rPr>
        <w:t>配电网不良量测数据的辨识，对配电自动化尚未完全覆盖区域可综合利用负荷管理、用电信息采集等系统中的准实时数据，补全配网数据，对实时数据采集较全、配网全网状态可观测的区域，可通过对来自各源头的数据进行一致性校验，进行综合分析，辨识不良数据；</w:t>
      </w:r>
    </w:p>
    <w:p w14:paraId="18B179DC" w14:textId="77777777" w:rsidR="009E29AA" w:rsidRDefault="00776F09">
      <w:pPr>
        <w:pStyle w:val="23"/>
        <w:numPr>
          <w:ilvl w:val="0"/>
          <w:numId w:val="73"/>
        </w:numPr>
        <w:spacing w:line="312" w:lineRule="exact"/>
        <w:ind w:firstLineChars="0"/>
        <w:rPr>
          <w:rFonts w:ascii="宋体" w:hAnsi="宋体"/>
          <w:color w:val="000000" w:themeColor="text1"/>
        </w:rPr>
      </w:pPr>
      <w:r>
        <w:rPr>
          <w:rFonts w:ascii="宋体" w:hAnsi="宋体" w:hint="eastAsia"/>
          <w:color w:val="000000" w:themeColor="text1"/>
        </w:rPr>
        <w:t>可以人工调整量测的权重系数；</w:t>
      </w:r>
    </w:p>
    <w:p w14:paraId="6B9CB6CD" w14:textId="77777777" w:rsidR="009E29AA" w:rsidRDefault="00776F09">
      <w:pPr>
        <w:pStyle w:val="23"/>
        <w:numPr>
          <w:ilvl w:val="0"/>
          <w:numId w:val="73"/>
        </w:numPr>
        <w:spacing w:line="312" w:lineRule="exact"/>
        <w:ind w:firstLineChars="0"/>
        <w:rPr>
          <w:rFonts w:ascii="宋体" w:hAnsi="宋体"/>
          <w:color w:val="000000" w:themeColor="text1"/>
        </w:rPr>
      </w:pPr>
      <w:r>
        <w:rPr>
          <w:rFonts w:ascii="宋体" w:hAnsi="宋体" w:hint="eastAsia"/>
          <w:color w:val="000000" w:themeColor="text1"/>
        </w:rPr>
        <w:t>多启动方式，支持人工启动、周期启动、事件触发；</w:t>
      </w:r>
    </w:p>
    <w:p w14:paraId="761DB40E" w14:textId="77777777" w:rsidR="009E29AA" w:rsidRDefault="00776F09">
      <w:pPr>
        <w:pStyle w:val="23"/>
        <w:numPr>
          <w:ilvl w:val="0"/>
          <w:numId w:val="73"/>
        </w:numPr>
        <w:spacing w:line="312" w:lineRule="exact"/>
        <w:ind w:firstLineChars="0"/>
        <w:rPr>
          <w:rFonts w:ascii="宋体" w:hAnsi="宋体"/>
          <w:color w:val="000000" w:themeColor="text1"/>
        </w:rPr>
      </w:pPr>
      <w:r>
        <w:rPr>
          <w:rFonts w:ascii="宋体" w:hAnsi="宋体" w:hint="eastAsia"/>
          <w:color w:val="000000" w:themeColor="text1"/>
        </w:rPr>
        <w:t>可支持分线路、分区域、全配电网计算。</w:t>
      </w:r>
    </w:p>
    <w:p w14:paraId="6C917857" w14:textId="77777777" w:rsidR="009E29AA" w:rsidRDefault="00776F09">
      <w:pPr>
        <w:pStyle w:val="3"/>
        <w:spacing w:beforeLines="100" w:before="312" w:afterLines="100" w:after="312" w:line="240" w:lineRule="auto"/>
        <w:ind w:left="0" w:firstLine="0"/>
        <w:rPr>
          <w:rFonts w:ascii="黑体" w:eastAsia="黑体" w:hAnsi="黑体"/>
          <w:b w:val="0"/>
          <w:sz w:val="21"/>
          <w:szCs w:val="21"/>
        </w:rPr>
      </w:pPr>
      <w:r>
        <w:rPr>
          <w:rFonts w:ascii="黑体" w:eastAsia="黑体" w:hAnsi="黑体" w:hint="eastAsia"/>
          <w:b w:val="0"/>
          <w:sz w:val="21"/>
          <w:szCs w:val="21"/>
        </w:rPr>
        <w:t>潮流计算</w:t>
      </w:r>
    </w:p>
    <w:p w14:paraId="23C29A2B"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潮流计算根据配电网络指定运行状态下的拓扑结构、变电站母线电压（即馈线出口电压）、负荷类设备的运行功率等数据，计算节点电压，以及支路电流、功率分布，计算结果为其他应用功能做进一步分析做支撑，具体要求包括但不限于：</w:t>
      </w:r>
    </w:p>
    <w:p w14:paraId="7BA12122" w14:textId="77777777" w:rsidR="009E29AA" w:rsidRDefault="00776F09">
      <w:pPr>
        <w:pStyle w:val="23"/>
        <w:numPr>
          <w:ilvl w:val="0"/>
          <w:numId w:val="74"/>
        </w:numPr>
        <w:spacing w:line="312" w:lineRule="exact"/>
        <w:ind w:firstLineChars="0"/>
        <w:rPr>
          <w:rFonts w:ascii="宋体" w:hAnsi="宋体"/>
          <w:color w:val="000000" w:themeColor="text1"/>
        </w:rPr>
      </w:pPr>
      <w:r>
        <w:rPr>
          <w:rFonts w:ascii="宋体" w:hAnsi="宋体" w:hint="eastAsia"/>
          <w:color w:val="000000" w:themeColor="text1"/>
        </w:rPr>
        <w:t>支持实时态、研究态电网模型的计算；</w:t>
      </w:r>
    </w:p>
    <w:p w14:paraId="6F811A6C" w14:textId="77777777" w:rsidR="009E29AA" w:rsidRDefault="00776F09">
      <w:pPr>
        <w:pStyle w:val="23"/>
        <w:numPr>
          <w:ilvl w:val="0"/>
          <w:numId w:val="74"/>
        </w:numPr>
        <w:spacing w:line="312" w:lineRule="exact"/>
        <w:ind w:firstLineChars="0"/>
        <w:rPr>
          <w:rFonts w:ascii="宋体" w:hAnsi="宋体"/>
          <w:color w:val="000000" w:themeColor="text1"/>
        </w:rPr>
      </w:pPr>
      <w:r>
        <w:rPr>
          <w:rFonts w:ascii="宋体" w:hAnsi="宋体" w:hint="eastAsia"/>
          <w:color w:val="000000" w:themeColor="text1"/>
        </w:rPr>
        <w:t>可支持分线路、分区域、全配电网计算；</w:t>
      </w:r>
    </w:p>
    <w:p w14:paraId="46DF91DA" w14:textId="77777777" w:rsidR="009E29AA" w:rsidRDefault="00776F09">
      <w:pPr>
        <w:pStyle w:val="23"/>
        <w:numPr>
          <w:ilvl w:val="0"/>
          <w:numId w:val="74"/>
        </w:numPr>
        <w:spacing w:line="312" w:lineRule="exact"/>
        <w:ind w:firstLineChars="0"/>
        <w:rPr>
          <w:rFonts w:ascii="宋体" w:hAnsi="宋体"/>
          <w:color w:val="000000" w:themeColor="text1"/>
        </w:rPr>
      </w:pPr>
      <w:r>
        <w:rPr>
          <w:rFonts w:ascii="宋体" w:hAnsi="宋体" w:hint="eastAsia"/>
          <w:color w:val="000000" w:themeColor="text1"/>
        </w:rPr>
        <w:t>对于配电自动化覆盖区域由于实时数据采集较全，可进行精确潮流计算，对于自动化尚未覆盖或未完全覆盖区域，可利用用电信息采集、负荷管理系统的准实时数据，利用状态估计尽量补全数据，进行潮流估算；</w:t>
      </w:r>
    </w:p>
    <w:p w14:paraId="09EB3256" w14:textId="77777777" w:rsidR="009E29AA" w:rsidRDefault="00776F09">
      <w:pPr>
        <w:pStyle w:val="23"/>
        <w:numPr>
          <w:ilvl w:val="0"/>
          <w:numId w:val="74"/>
        </w:numPr>
        <w:spacing w:line="312" w:lineRule="exact"/>
        <w:ind w:firstLineChars="0"/>
        <w:rPr>
          <w:rFonts w:ascii="宋体" w:hAnsi="宋体"/>
          <w:color w:val="000000" w:themeColor="text1"/>
        </w:rPr>
      </w:pPr>
      <w:r>
        <w:rPr>
          <w:rFonts w:ascii="宋体" w:hAnsi="宋体" w:hint="eastAsia"/>
          <w:color w:val="000000" w:themeColor="text1"/>
        </w:rPr>
        <w:t>能进行馈线电流越限、母线电压越限分析。</w:t>
      </w:r>
    </w:p>
    <w:p w14:paraId="1EF6D46D" w14:textId="77777777" w:rsidR="009E29AA" w:rsidRDefault="00776F09">
      <w:pPr>
        <w:pStyle w:val="3"/>
        <w:spacing w:beforeLines="100" w:before="312" w:afterLines="100" w:after="312" w:line="240" w:lineRule="auto"/>
        <w:ind w:left="0" w:firstLine="0"/>
        <w:rPr>
          <w:rFonts w:ascii="黑体" w:eastAsia="黑体" w:hAnsi="黑体"/>
          <w:b w:val="0"/>
          <w:sz w:val="21"/>
          <w:szCs w:val="21"/>
        </w:rPr>
      </w:pPr>
      <w:r>
        <w:rPr>
          <w:rFonts w:ascii="黑体" w:eastAsia="黑体" w:hAnsi="黑体" w:hint="eastAsia"/>
          <w:b w:val="0"/>
          <w:sz w:val="21"/>
          <w:szCs w:val="21"/>
        </w:rPr>
        <w:t>负荷预测</w:t>
      </w:r>
    </w:p>
    <w:p w14:paraId="7E402280"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配电网负荷预测主要针对</w:t>
      </w:r>
      <w:r>
        <w:rPr>
          <w:rFonts w:ascii="宋体" w:hAnsi="宋体"/>
          <w:color w:val="000000" w:themeColor="text1"/>
        </w:rPr>
        <w:t>6-20kV</w:t>
      </w:r>
      <w:r>
        <w:rPr>
          <w:rFonts w:ascii="宋体" w:hAnsi="宋体" w:hint="eastAsia"/>
          <w:color w:val="000000" w:themeColor="text1"/>
        </w:rPr>
        <w:t>母线、区域配电网进行负荷预测，在对系统历史负荷数据、气象因素、节假日，以及特殊事件等信息分析的基础上，挖掘配网负荷变化规律，建立预测模型，选择适合策略预测未来系统负荷变化。具体要求包括但不限于：</w:t>
      </w:r>
    </w:p>
    <w:p w14:paraId="7D787E95" w14:textId="77777777" w:rsidR="009E29AA" w:rsidRDefault="00776F09">
      <w:pPr>
        <w:pStyle w:val="23"/>
        <w:numPr>
          <w:ilvl w:val="0"/>
          <w:numId w:val="75"/>
        </w:numPr>
        <w:spacing w:line="312" w:lineRule="exact"/>
        <w:ind w:firstLineChars="0"/>
        <w:rPr>
          <w:rFonts w:ascii="宋体" w:hAnsi="宋体"/>
          <w:color w:val="000000" w:themeColor="text1"/>
        </w:rPr>
      </w:pPr>
      <w:r>
        <w:rPr>
          <w:rFonts w:ascii="宋体" w:hAnsi="宋体" w:hint="eastAsia"/>
          <w:color w:val="000000" w:themeColor="text1"/>
        </w:rPr>
        <w:t>支持自动启动和人工启动负荷预测；</w:t>
      </w:r>
    </w:p>
    <w:p w14:paraId="129D2486" w14:textId="77777777" w:rsidR="009E29AA" w:rsidRDefault="00776F09">
      <w:pPr>
        <w:pStyle w:val="23"/>
        <w:numPr>
          <w:ilvl w:val="0"/>
          <w:numId w:val="75"/>
        </w:numPr>
        <w:spacing w:line="312" w:lineRule="exact"/>
        <w:ind w:firstLineChars="0"/>
        <w:rPr>
          <w:rFonts w:ascii="宋体" w:hAnsi="宋体"/>
          <w:color w:val="000000" w:themeColor="text1"/>
        </w:rPr>
      </w:pPr>
      <w:r>
        <w:rPr>
          <w:rFonts w:ascii="宋体" w:hAnsi="宋体" w:hint="eastAsia"/>
          <w:color w:val="000000" w:themeColor="text1"/>
        </w:rPr>
        <w:t>多日期类型负荷预测，针对不同的日期类型设计相应的预测模型和方法，分析各种类型的日期模型（例如工作日、周末和假日等）对负荷的影响；</w:t>
      </w:r>
    </w:p>
    <w:p w14:paraId="318EEF0A" w14:textId="77777777" w:rsidR="009E29AA" w:rsidRDefault="00776F09">
      <w:pPr>
        <w:pStyle w:val="23"/>
        <w:numPr>
          <w:ilvl w:val="0"/>
          <w:numId w:val="75"/>
        </w:numPr>
        <w:spacing w:line="312" w:lineRule="exact"/>
        <w:ind w:firstLineChars="0"/>
        <w:rPr>
          <w:rFonts w:ascii="宋体" w:hAnsi="宋体"/>
          <w:color w:val="000000" w:themeColor="text1"/>
        </w:rPr>
      </w:pPr>
      <w:r>
        <w:rPr>
          <w:rFonts w:ascii="宋体" w:hAnsi="宋体" w:hint="eastAsia"/>
          <w:color w:val="000000" w:themeColor="text1"/>
        </w:rPr>
        <w:lastRenderedPageBreak/>
        <w:t>能考虑气象因素对负荷预测的影响；</w:t>
      </w:r>
      <w:r>
        <w:rPr>
          <w:rFonts w:ascii="宋体" w:hAnsi="宋体"/>
          <w:color w:val="000000" w:themeColor="text1"/>
        </w:rPr>
        <w:t xml:space="preserve"> </w:t>
      </w:r>
    </w:p>
    <w:p w14:paraId="53751B9D" w14:textId="77777777" w:rsidR="009E29AA" w:rsidRDefault="00776F09">
      <w:pPr>
        <w:pStyle w:val="23"/>
        <w:numPr>
          <w:ilvl w:val="0"/>
          <w:numId w:val="75"/>
        </w:numPr>
        <w:spacing w:line="312" w:lineRule="exact"/>
        <w:ind w:firstLineChars="0"/>
        <w:rPr>
          <w:rFonts w:ascii="宋体" w:hAnsi="宋体"/>
          <w:color w:val="000000" w:themeColor="text1"/>
        </w:rPr>
      </w:pPr>
      <w:r>
        <w:rPr>
          <w:rFonts w:ascii="宋体" w:hAnsi="宋体" w:hint="eastAsia"/>
          <w:color w:val="000000" w:themeColor="text1"/>
        </w:rPr>
        <w:t>支持多预测模式对比分析；</w:t>
      </w:r>
    </w:p>
    <w:p w14:paraId="4EB12CBA" w14:textId="77777777" w:rsidR="009E29AA" w:rsidRDefault="00776F09">
      <w:pPr>
        <w:pStyle w:val="23"/>
        <w:numPr>
          <w:ilvl w:val="0"/>
          <w:numId w:val="75"/>
        </w:numPr>
        <w:spacing w:line="312" w:lineRule="exact"/>
        <w:ind w:firstLineChars="0"/>
        <w:rPr>
          <w:rFonts w:ascii="宋体" w:hAnsi="宋体"/>
          <w:color w:val="000000" w:themeColor="text1"/>
        </w:rPr>
      </w:pPr>
      <w:r>
        <w:rPr>
          <w:rFonts w:ascii="宋体" w:hAnsi="宋体" w:hint="eastAsia"/>
          <w:color w:val="000000" w:themeColor="text1"/>
        </w:rPr>
        <w:t>支持计划检修、负荷转供、限电等特殊情况对配网负荷影响的分析。</w:t>
      </w:r>
    </w:p>
    <w:p w14:paraId="7E0DBB7A" w14:textId="77777777" w:rsidR="009E29AA" w:rsidRDefault="00776F09">
      <w:pPr>
        <w:pStyle w:val="3"/>
        <w:spacing w:beforeLines="100" w:before="312" w:afterLines="100" w:after="312" w:line="240" w:lineRule="auto"/>
        <w:ind w:left="0" w:firstLine="0"/>
        <w:rPr>
          <w:rFonts w:ascii="黑体" w:eastAsia="黑体" w:hAnsi="黑体"/>
          <w:b w:val="0"/>
          <w:sz w:val="21"/>
          <w:szCs w:val="21"/>
        </w:rPr>
      </w:pPr>
      <w:r>
        <w:rPr>
          <w:rFonts w:ascii="黑体" w:eastAsia="黑体" w:hAnsi="黑体" w:hint="eastAsia"/>
          <w:b w:val="0"/>
          <w:sz w:val="21"/>
          <w:szCs w:val="21"/>
        </w:rPr>
        <w:t>解合环分析</w:t>
      </w:r>
    </w:p>
    <w:p w14:paraId="6FDE2457"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与</w:t>
      </w:r>
      <w:r>
        <w:rPr>
          <w:rFonts w:ascii="宋体" w:hAnsi="宋体" w:hint="eastAsia"/>
          <w:color w:val="000000" w:themeColor="text1"/>
          <w:szCs w:val="21"/>
        </w:rPr>
        <w:t>电网调度控制系统进行信息交互，获取端口阻抗、潮流计算等计算结果，</w:t>
      </w:r>
      <w:r>
        <w:rPr>
          <w:rFonts w:ascii="宋体" w:hAnsi="宋体" w:hint="eastAsia"/>
          <w:color w:val="000000" w:themeColor="text1"/>
        </w:rPr>
        <w:t>对指定方式下的解合环操作进行计算分析，结合计算分析结果对该解合环操作进行风险评估，具体要求包括但不限于：</w:t>
      </w:r>
    </w:p>
    <w:p w14:paraId="38250289" w14:textId="77777777" w:rsidR="009E29AA" w:rsidRDefault="00776F09">
      <w:pPr>
        <w:pStyle w:val="23"/>
        <w:numPr>
          <w:ilvl w:val="0"/>
          <w:numId w:val="76"/>
        </w:numPr>
        <w:spacing w:line="312" w:lineRule="exact"/>
        <w:ind w:firstLineChars="0"/>
        <w:rPr>
          <w:rFonts w:ascii="宋体" w:hAnsi="宋体"/>
          <w:color w:val="000000" w:themeColor="text1"/>
        </w:rPr>
      </w:pPr>
      <w:r>
        <w:rPr>
          <w:rFonts w:ascii="宋体" w:hAnsi="宋体" w:hint="eastAsia"/>
          <w:color w:val="000000" w:themeColor="text1"/>
        </w:rPr>
        <w:t>可基于实时态、研究态电网模型进行解合环分析；</w:t>
      </w:r>
    </w:p>
    <w:p w14:paraId="7EDF0F04" w14:textId="77777777" w:rsidR="009E29AA" w:rsidRDefault="00776F09">
      <w:pPr>
        <w:pStyle w:val="23"/>
        <w:numPr>
          <w:ilvl w:val="0"/>
          <w:numId w:val="76"/>
        </w:numPr>
        <w:spacing w:line="312" w:lineRule="exact"/>
        <w:ind w:firstLineChars="0"/>
        <w:rPr>
          <w:rFonts w:ascii="宋体" w:hAnsi="宋体"/>
          <w:color w:val="000000" w:themeColor="text1"/>
        </w:rPr>
      </w:pPr>
      <w:r>
        <w:rPr>
          <w:rFonts w:ascii="宋体" w:hAnsi="宋体" w:hint="eastAsia"/>
          <w:color w:val="000000" w:themeColor="text1"/>
        </w:rPr>
        <w:t>能够实现解合环路径自动搜索；</w:t>
      </w:r>
    </w:p>
    <w:p w14:paraId="4E501712" w14:textId="77777777" w:rsidR="009E29AA" w:rsidRDefault="00776F09">
      <w:pPr>
        <w:pStyle w:val="23"/>
        <w:numPr>
          <w:ilvl w:val="0"/>
          <w:numId w:val="76"/>
        </w:numPr>
        <w:spacing w:line="312" w:lineRule="exact"/>
        <w:ind w:firstLineChars="0"/>
        <w:rPr>
          <w:rFonts w:ascii="宋体" w:hAnsi="宋体"/>
          <w:color w:val="000000" w:themeColor="text1"/>
        </w:rPr>
      </w:pPr>
      <w:r>
        <w:rPr>
          <w:rFonts w:ascii="宋体" w:hAnsi="宋体" w:hint="eastAsia"/>
          <w:color w:val="000000" w:themeColor="text1"/>
        </w:rPr>
        <w:t>对于模型参数完备，相关量测采集齐全的环路，能够计算合环稳态电流值、合环电流时域特性、合环最大冲击电流值；</w:t>
      </w:r>
    </w:p>
    <w:p w14:paraId="7191E8E0" w14:textId="77777777" w:rsidR="009E29AA" w:rsidRDefault="00776F09">
      <w:pPr>
        <w:pStyle w:val="23"/>
        <w:numPr>
          <w:ilvl w:val="0"/>
          <w:numId w:val="76"/>
        </w:numPr>
        <w:spacing w:line="312" w:lineRule="exact"/>
        <w:ind w:firstLineChars="0"/>
        <w:rPr>
          <w:rFonts w:ascii="宋体" w:hAnsi="宋体"/>
          <w:color w:val="000000" w:themeColor="text1"/>
        </w:rPr>
      </w:pPr>
      <w:r>
        <w:rPr>
          <w:rFonts w:ascii="宋体" w:hAnsi="宋体" w:hint="eastAsia"/>
          <w:color w:val="000000" w:themeColor="text1"/>
        </w:rPr>
        <w:t>能够分析解合环操作对环路上其他设备的影响；</w:t>
      </w:r>
    </w:p>
    <w:p w14:paraId="059FC354" w14:textId="77777777" w:rsidR="009E29AA" w:rsidRDefault="00776F09">
      <w:pPr>
        <w:pStyle w:val="23"/>
        <w:numPr>
          <w:ilvl w:val="0"/>
          <w:numId w:val="76"/>
        </w:numPr>
        <w:spacing w:line="312" w:lineRule="exact"/>
        <w:ind w:firstLineChars="0"/>
        <w:rPr>
          <w:rFonts w:ascii="宋体" w:hAnsi="宋体"/>
          <w:szCs w:val="21"/>
        </w:rPr>
      </w:pPr>
      <w:r>
        <w:rPr>
          <w:rFonts w:ascii="宋体" w:hAnsi="宋体" w:hint="eastAsia"/>
          <w:color w:val="000000" w:themeColor="text1"/>
        </w:rPr>
        <w:t>能够提供解合环前后潮流值比较。</w:t>
      </w:r>
    </w:p>
    <w:p w14:paraId="5D151AFF" w14:textId="77777777" w:rsidR="009E29AA" w:rsidRDefault="00776F09">
      <w:pPr>
        <w:pStyle w:val="3"/>
        <w:spacing w:beforeLines="100" w:before="312" w:afterLines="100" w:after="312" w:line="240" w:lineRule="auto"/>
        <w:ind w:left="0" w:firstLine="0"/>
        <w:rPr>
          <w:rFonts w:ascii="黑体" w:eastAsia="黑体" w:hAnsi="黑体"/>
          <w:b w:val="0"/>
          <w:sz w:val="21"/>
          <w:szCs w:val="21"/>
        </w:rPr>
      </w:pPr>
      <w:r>
        <w:rPr>
          <w:rFonts w:ascii="黑体" w:eastAsia="黑体" w:hAnsi="黑体" w:hint="eastAsia"/>
          <w:b w:val="0"/>
          <w:sz w:val="21"/>
          <w:szCs w:val="21"/>
        </w:rPr>
        <w:t>网络重构</w:t>
      </w:r>
    </w:p>
    <w:p w14:paraId="0DB98C4B"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配电网网络重构的目标是在满足安全约束的前提下，通过开关操作等方法改变配电线路的运行方式，消除支路过载和电压越限，平衡馈线负荷，降低线损。具体要求包括但不限于：</w:t>
      </w:r>
    </w:p>
    <w:p w14:paraId="2247E30D" w14:textId="77777777" w:rsidR="009E29AA" w:rsidRDefault="00776F09">
      <w:pPr>
        <w:pStyle w:val="23"/>
        <w:numPr>
          <w:ilvl w:val="0"/>
          <w:numId w:val="77"/>
        </w:numPr>
        <w:spacing w:line="312" w:lineRule="exact"/>
        <w:ind w:firstLineChars="0"/>
        <w:rPr>
          <w:rFonts w:ascii="宋体" w:hAnsi="宋体"/>
          <w:color w:val="000000" w:themeColor="text1"/>
        </w:rPr>
      </w:pPr>
      <w:r>
        <w:rPr>
          <w:rFonts w:ascii="宋体" w:hAnsi="宋体" w:hint="eastAsia"/>
          <w:color w:val="000000" w:themeColor="text1"/>
        </w:rPr>
        <w:t>支持实时态、研究态下的计算；</w:t>
      </w:r>
    </w:p>
    <w:p w14:paraId="3ADE4057" w14:textId="77777777" w:rsidR="009E29AA" w:rsidRDefault="00776F09">
      <w:pPr>
        <w:pStyle w:val="23"/>
        <w:numPr>
          <w:ilvl w:val="0"/>
          <w:numId w:val="77"/>
        </w:numPr>
        <w:spacing w:line="312" w:lineRule="exact"/>
        <w:ind w:firstLineChars="0"/>
        <w:rPr>
          <w:rFonts w:ascii="宋体" w:hAnsi="宋体"/>
          <w:color w:val="000000" w:themeColor="text1"/>
        </w:rPr>
      </w:pPr>
      <w:r>
        <w:rPr>
          <w:rFonts w:ascii="宋体" w:hAnsi="宋体" w:hint="eastAsia"/>
          <w:color w:val="000000" w:themeColor="text1"/>
        </w:rPr>
        <w:t>结合配电网潮流计算分析结果对配电网络进行重构，实现网络优化，提高供电能力；</w:t>
      </w:r>
    </w:p>
    <w:p w14:paraId="7B57228B" w14:textId="77777777" w:rsidR="009E29AA" w:rsidRDefault="00776F09">
      <w:pPr>
        <w:pStyle w:val="23"/>
        <w:numPr>
          <w:ilvl w:val="0"/>
          <w:numId w:val="77"/>
        </w:numPr>
        <w:spacing w:line="312" w:lineRule="exact"/>
        <w:ind w:firstLineChars="0"/>
        <w:rPr>
          <w:rFonts w:ascii="宋体" w:hAnsi="宋体"/>
          <w:color w:val="000000" w:themeColor="text1"/>
        </w:rPr>
      </w:pPr>
      <w:r>
        <w:rPr>
          <w:rFonts w:ascii="宋体" w:hAnsi="宋体" w:hint="eastAsia"/>
          <w:color w:val="000000" w:themeColor="text1"/>
        </w:rPr>
        <w:t>综合分析配电网架结构和用电负荷等信息，通过改变配网运行方式等相关措施，达到平衡馈线负荷、降低线损的目的。</w:t>
      </w:r>
    </w:p>
    <w:p w14:paraId="58D51FA3" w14:textId="77777777" w:rsidR="009E29AA" w:rsidRDefault="00776F09">
      <w:pPr>
        <w:pStyle w:val="3"/>
        <w:spacing w:beforeLines="100" w:before="312" w:afterLines="100" w:after="312" w:line="240" w:lineRule="auto"/>
        <w:ind w:left="0" w:firstLine="0"/>
        <w:rPr>
          <w:rFonts w:ascii="黑体" w:eastAsia="黑体" w:hAnsi="黑体"/>
          <w:b w:val="0"/>
          <w:sz w:val="21"/>
          <w:szCs w:val="21"/>
        </w:rPr>
      </w:pPr>
      <w:r>
        <w:rPr>
          <w:rFonts w:ascii="黑体" w:eastAsia="黑体" w:hAnsi="黑体" w:hint="eastAsia"/>
          <w:b w:val="0"/>
          <w:sz w:val="21"/>
          <w:szCs w:val="21"/>
        </w:rPr>
        <w:t>操作票</w:t>
      </w:r>
    </w:p>
    <w:p w14:paraId="032B94D9"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调度操作票功能应满足调度人员日常操作票管理工作的可靠性、安全性、快速性、方便性等要求。具体要求包括但不限于：</w:t>
      </w:r>
    </w:p>
    <w:p w14:paraId="39F9FA23" w14:textId="77777777" w:rsidR="009E29AA" w:rsidRDefault="00776F09">
      <w:pPr>
        <w:pStyle w:val="23"/>
        <w:numPr>
          <w:ilvl w:val="0"/>
          <w:numId w:val="78"/>
        </w:numPr>
        <w:spacing w:line="312" w:lineRule="exact"/>
        <w:ind w:firstLineChars="0"/>
        <w:rPr>
          <w:rFonts w:ascii="宋体" w:hAnsi="宋体"/>
          <w:color w:val="000000" w:themeColor="text1"/>
        </w:rPr>
      </w:pPr>
      <w:r>
        <w:rPr>
          <w:rFonts w:ascii="宋体" w:hAnsi="宋体" w:hint="eastAsia"/>
          <w:color w:val="000000" w:themeColor="text1"/>
        </w:rPr>
        <w:t>调度员在研究态下进行开票、安全防误校核，任何操作不应影响实时环境，支持自动或手动方式实现操作票模拟环境与实时环境的同步；</w:t>
      </w:r>
    </w:p>
    <w:p w14:paraId="45FDD820" w14:textId="77777777" w:rsidR="009E29AA" w:rsidRDefault="00776F09">
      <w:pPr>
        <w:pStyle w:val="23"/>
        <w:numPr>
          <w:ilvl w:val="0"/>
          <w:numId w:val="78"/>
        </w:numPr>
        <w:spacing w:line="312" w:lineRule="exact"/>
        <w:ind w:firstLineChars="0"/>
        <w:rPr>
          <w:rFonts w:ascii="宋体" w:hAnsi="宋体"/>
          <w:color w:val="000000" w:themeColor="text1"/>
        </w:rPr>
      </w:pPr>
      <w:r>
        <w:rPr>
          <w:rFonts w:ascii="宋体" w:hAnsi="宋体" w:hint="eastAsia"/>
          <w:color w:val="000000" w:themeColor="text1"/>
        </w:rPr>
        <w:t>采用图票一体化技术，由调度员在图形界面上点选设备，选择操作任务后，系统自动生成操作票；</w:t>
      </w:r>
    </w:p>
    <w:p w14:paraId="36591213" w14:textId="77777777" w:rsidR="009E29AA" w:rsidRDefault="00776F09">
      <w:pPr>
        <w:pStyle w:val="23"/>
        <w:numPr>
          <w:ilvl w:val="0"/>
          <w:numId w:val="78"/>
        </w:numPr>
        <w:spacing w:line="312" w:lineRule="exact"/>
        <w:ind w:firstLineChars="0"/>
        <w:rPr>
          <w:rFonts w:ascii="宋体" w:hAnsi="宋体"/>
          <w:color w:val="000000" w:themeColor="text1"/>
        </w:rPr>
      </w:pPr>
      <w:r>
        <w:rPr>
          <w:rFonts w:ascii="宋体" w:hAnsi="宋体" w:hint="eastAsia"/>
          <w:color w:val="000000" w:themeColor="text1"/>
        </w:rPr>
        <w:t>应能实现按人员统计、按操作项目统计、按设备类型统计，可以按年、按月统计操作票数量、合格率等。</w:t>
      </w:r>
    </w:p>
    <w:p w14:paraId="12174390" w14:textId="77777777" w:rsidR="009E29AA" w:rsidRDefault="00776F09">
      <w:pPr>
        <w:pStyle w:val="3"/>
        <w:spacing w:beforeLines="100" w:before="312" w:afterLines="100" w:after="312" w:line="240" w:lineRule="auto"/>
        <w:ind w:left="0" w:firstLine="0"/>
        <w:rPr>
          <w:rFonts w:ascii="黑体" w:eastAsia="黑体" w:hAnsi="黑体"/>
          <w:b w:val="0"/>
          <w:sz w:val="21"/>
          <w:szCs w:val="21"/>
        </w:rPr>
      </w:pPr>
      <w:r>
        <w:rPr>
          <w:rFonts w:ascii="黑体" w:eastAsia="黑体" w:hAnsi="黑体" w:hint="eastAsia"/>
          <w:b w:val="0"/>
          <w:sz w:val="21"/>
          <w:szCs w:val="21"/>
        </w:rPr>
        <w:t>自愈控制</w:t>
      </w:r>
    </w:p>
    <w:p w14:paraId="2187AAEE"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配网自愈控制综合应用配网故障处理、安全运行分析、配电网状态估计和潮流计算等分析结果，循环诊断配电网当前所处运行状态，并进行控制策略决策，实现对配电网一、二次设备的自动控制，解除配电网故障，消除运行隐患，促使配电网转向更好的运行状态。具体要求包括但不限于：</w:t>
      </w:r>
    </w:p>
    <w:p w14:paraId="6CB5281A" w14:textId="77777777" w:rsidR="009E29AA" w:rsidRDefault="00776F09">
      <w:pPr>
        <w:pStyle w:val="23"/>
        <w:numPr>
          <w:ilvl w:val="0"/>
          <w:numId w:val="79"/>
        </w:numPr>
        <w:spacing w:line="312" w:lineRule="exact"/>
        <w:ind w:firstLineChars="0"/>
        <w:rPr>
          <w:rFonts w:ascii="宋体" w:hAnsi="宋体"/>
          <w:color w:val="000000" w:themeColor="text1"/>
        </w:rPr>
      </w:pPr>
      <w:r>
        <w:rPr>
          <w:rFonts w:ascii="宋体" w:hAnsi="宋体" w:hint="eastAsia"/>
          <w:color w:val="000000" w:themeColor="text1"/>
        </w:rPr>
        <w:t>风险预警，支持配电网在紧急状态、恢复状态、异常状态、警戒状态和安全状态等状态划分及分析评价机制，为配电网自愈控制实现提供理论基础和分析模型依据；</w:t>
      </w:r>
    </w:p>
    <w:p w14:paraId="7CD05DC2" w14:textId="77777777" w:rsidR="009E29AA" w:rsidRDefault="00776F09">
      <w:pPr>
        <w:pStyle w:val="23"/>
        <w:numPr>
          <w:ilvl w:val="0"/>
          <w:numId w:val="79"/>
        </w:numPr>
        <w:spacing w:line="312" w:lineRule="exact"/>
        <w:ind w:firstLineChars="0"/>
        <w:rPr>
          <w:rFonts w:ascii="宋体" w:hAnsi="宋体"/>
          <w:color w:val="000000" w:themeColor="text1"/>
        </w:rPr>
      </w:pPr>
      <w:r>
        <w:rPr>
          <w:rFonts w:ascii="宋体" w:hAnsi="宋体" w:hint="eastAsia"/>
          <w:color w:val="000000" w:themeColor="text1"/>
        </w:rPr>
        <w:t>校正控制，包括预防控制、校正控制、恢复控制、紧急控制，各级控制策略保持一定的安全裕</w:t>
      </w:r>
      <w:r>
        <w:rPr>
          <w:rFonts w:ascii="宋体" w:hAnsi="宋体" w:hint="eastAsia"/>
          <w:color w:val="000000" w:themeColor="text1"/>
        </w:rPr>
        <w:lastRenderedPageBreak/>
        <w:t>度，满足</w:t>
      </w:r>
      <w:r>
        <w:rPr>
          <w:rFonts w:ascii="宋体" w:hAnsi="宋体"/>
          <w:color w:val="000000" w:themeColor="text1"/>
        </w:rPr>
        <w:t>N-1</w:t>
      </w:r>
      <w:r>
        <w:rPr>
          <w:rFonts w:ascii="宋体" w:hAnsi="宋体" w:hint="eastAsia"/>
          <w:color w:val="000000" w:themeColor="text1"/>
        </w:rPr>
        <w:t>准则；</w:t>
      </w:r>
    </w:p>
    <w:p w14:paraId="60A9E678" w14:textId="77777777" w:rsidR="009E29AA" w:rsidRDefault="00776F09">
      <w:pPr>
        <w:pStyle w:val="23"/>
        <w:numPr>
          <w:ilvl w:val="0"/>
          <w:numId w:val="79"/>
        </w:numPr>
        <w:spacing w:line="312" w:lineRule="exact"/>
        <w:ind w:firstLineChars="0"/>
        <w:rPr>
          <w:rFonts w:ascii="宋体" w:hAnsi="宋体"/>
          <w:color w:val="000000" w:themeColor="text1"/>
        </w:rPr>
      </w:pPr>
      <w:r>
        <w:rPr>
          <w:rFonts w:ascii="宋体" w:hAnsi="宋体" w:hint="eastAsia"/>
          <w:color w:val="000000" w:themeColor="text1"/>
        </w:rPr>
        <w:t>具备相关信息融合分析的能力，在故障信息漏报、误报和错报条件下能够容错故障定位；</w:t>
      </w:r>
    </w:p>
    <w:p w14:paraId="70FB6155" w14:textId="77777777" w:rsidR="009E29AA" w:rsidRDefault="00776F09">
      <w:pPr>
        <w:pStyle w:val="23"/>
        <w:numPr>
          <w:ilvl w:val="0"/>
          <w:numId w:val="79"/>
        </w:numPr>
        <w:spacing w:line="312" w:lineRule="exact"/>
        <w:ind w:firstLineChars="0"/>
        <w:rPr>
          <w:rFonts w:ascii="宋体" w:hAnsi="宋体"/>
          <w:color w:val="000000" w:themeColor="text1"/>
        </w:rPr>
      </w:pPr>
      <w:r>
        <w:rPr>
          <w:rFonts w:ascii="宋体" w:hAnsi="宋体" w:hint="eastAsia"/>
          <w:color w:val="000000" w:themeColor="text1"/>
        </w:rPr>
        <w:t>支持配电网大面积停电情况下的多区域、多级电压协调、快速恢复功能；</w:t>
      </w:r>
    </w:p>
    <w:p w14:paraId="76D1EE9D" w14:textId="77777777" w:rsidR="009E29AA" w:rsidRDefault="00776F09">
      <w:pPr>
        <w:pStyle w:val="3"/>
        <w:spacing w:beforeLines="100" w:before="312" w:afterLines="100" w:after="312" w:line="240" w:lineRule="auto"/>
        <w:ind w:left="0" w:firstLine="0"/>
        <w:rPr>
          <w:rFonts w:ascii="黑体" w:eastAsia="黑体" w:hAnsi="黑体"/>
          <w:b w:val="0"/>
          <w:sz w:val="21"/>
          <w:szCs w:val="21"/>
        </w:rPr>
      </w:pPr>
      <w:r>
        <w:rPr>
          <w:rFonts w:ascii="黑体" w:eastAsia="黑体" w:hAnsi="黑体" w:hint="eastAsia"/>
          <w:b w:val="0"/>
          <w:sz w:val="21"/>
          <w:szCs w:val="21"/>
        </w:rPr>
        <w:t>配电网经济</w:t>
      </w:r>
      <w:r>
        <w:rPr>
          <w:rFonts w:ascii="黑体" w:eastAsia="黑体" w:hAnsi="黑体"/>
          <w:b w:val="0"/>
          <w:sz w:val="21"/>
          <w:szCs w:val="21"/>
        </w:rPr>
        <w:t>运行分析</w:t>
      </w:r>
    </w:p>
    <w:p w14:paraId="6EBBFD3C" w14:textId="77777777" w:rsidR="009E29AA" w:rsidRDefault="00776F09">
      <w:pPr>
        <w:pStyle w:val="Default"/>
        <w:ind w:firstLine="420"/>
        <w:rPr>
          <w:rFonts w:hAnsi="宋体"/>
          <w:sz w:val="21"/>
          <w:szCs w:val="21"/>
        </w:rPr>
      </w:pPr>
      <w:r>
        <w:rPr>
          <w:rFonts w:hAnsi="宋体" w:hint="eastAsia"/>
          <w:sz w:val="21"/>
          <w:szCs w:val="21"/>
        </w:rPr>
        <w:t>配电网经济</w:t>
      </w:r>
      <w:r>
        <w:rPr>
          <w:rFonts w:hAnsi="宋体"/>
          <w:sz w:val="21"/>
          <w:szCs w:val="21"/>
        </w:rPr>
        <w:t>运行分析</w:t>
      </w:r>
      <w:r>
        <w:rPr>
          <w:rFonts w:hAnsi="宋体" w:hint="eastAsia"/>
          <w:sz w:val="21"/>
          <w:szCs w:val="21"/>
        </w:rPr>
        <w:t>主要</w:t>
      </w:r>
      <w:r>
        <w:rPr>
          <w:rFonts w:hAnsi="宋体"/>
          <w:sz w:val="21"/>
          <w:szCs w:val="21"/>
        </w:rPr>
        <w:t>是通过</w:t>
      </w:r>
      <w:r>
        <w:rPr>
          <w:rFonts w:hAnsi="宋体" w:hint="eastAsia"/>
          <w:sz w:val="21"/>
          <w:szCs w:val="21"/>
        </w:rPr>
        <w:t>从</w:t>
      </w:r>
      <w:r>
        <w:rPr>
          <w:rFonts w:hAnsi="宋体"/>
          <w:sz w:val="21"/>
          <w:szCs w:val="21"/>
        </w:rPr>
        <w:t>经济</w:t>
      </w:r>
      <w:r>
        <w:rPr>
          <w:rFonts w:hAnsi="宋体" w:hint="eastAsia"/>
          <w:sz w:val="21"/>
          <w:szCs w:val="21"/>
        </w:rPr>
        <w:t>、</w:t>
      </w:r>
      <w:r>
        <w:rPr>
          <w:rFonts w:hAnsi="宋体"/>
          <w:sz w:val="21"/>
          <w:szCs w:val="21"/>
        </w:rPr>
        <w:t>安全</w:t>
      </w:r>
      <w:r>
        <w:rPr>
          <w:rFonts w:hAnsi="宋体" w:hint="eastAsia"/>
          <w:sz w:val="21"/>
          <w:szCs w:val="21"/>
        </w:rPr>
        <w:t>方面对配电网</w:t>
      </w:r>
      <w:r>
        <w:rPr>
          <w:rFonts w:hAnsi="宋体"/>
          <w:sz w:val="21"/>
          <w:szCs w:val="21"/>
        </w:rPr>
        <w:t>运行方式</w:t>
      </w:r>
      <w:r>
        <w:rPr>
          <w:rFonts w:hAnsi="宋体" w:hint="eastAsia"/>
          <w:sz w:val="21"/>
          <w:szCs w:val="21"/>
        </w:rPr>
        <w:t>进行</w:t>
      </w:r>
      <w:r>
        <w:rPr>
          <w:rFonts w:hAnsi="宋体"/>
          <w:sz w:val="21"/>
          <w:szCs w:val="21"/>
        </w:rPr>
        <w:t>分析具体要求包括但不限于：</w:t>
      </w:r>
    </w:p>
    <w:p w14:paraId="3CEEDEE8" w14:textId="77777777" w:rsidR="009E29AA" w:rsidRDefault="00776F09">
      <w:pPr>
        <w:pStyle w:val="23"/>
        <w:widowControl/>
        <w:numPr>
          <w:ilvl w:val="0"/>
          <w:numId w:val="80"/>
        </w:numPr>
        <w:spacing w:before="100" w:beforeAutospacing="1" w:after="100" w:afterAutospacing="1" w:line="312" w:lineRule="atLeast"/>
        <w:ind w:firstLineChars="0"/>
        <w:jc w:val="left"/>
        <w:rPr>
          <w:rFonts w:ascii="宋体" w:hAnsi="宋体" w:cs="宋体"/>
          <w:kern w:val="0"/>
          <w:szCs w:val="21"/>
        </w:rPr>
      </w:pPr>
      <w:r>
        <w:rPr>
          <w:rFonts w:ascii="宋体" w:hAnsi="宋体" w:cs="宋体" w:hint="eastAsia"/>
          <w:kern w:val="0"/>
          <w:szCs w:val="21"/>
        </w:rPr>
        <w:t>支持网架结构、运行方式合理性分析；</w:t>
      </w:r>
      <w:r>
        <w:rPr>
          <w:rFonts w:ascii="宋体" w:hAnsi="宋体" w:cs="宋体"/>
          <w:kern w:val="0"/>
          <w:szCs w:val="21"/>
        </w:rPr>
        <w:t xml:space="preserve"> </w:t>
      </w:r>
    </w:p>
    <w:p w14:paraId="32EA4AB7" w14:textId="77777777" w:rsidR="009E29AA" w:rsidRDefault="00776F09">
      <w:pPr>
        <w:pStyle w:val="23"/>
        <w:widowControl/>
        <w:numPr>
          <w:ilvl w:val="0"/>
          <w:numId w:val="80"/>
        </w:numPr>
        <w:spacing w:before="100" w:beforeAutospacing="1" w:after="100" w:afterAutospacing="1" w:line="312" w:lineRule="atLeast"/>
        <w:ind w:firstLineChars="0"/>
        <w:jc w:val="left"/>
        <w:rPr>
          <w:rFonts w:ascii="宋体" w:hAnsi="宋体" w:cs="宋体"/>
          <w:kern w:val="0"/>
          <w:szCs w:val="21"/>
        </w:rPr>
      </w:pPr>
      <w:r>
        <w:rPr>
          <w:rFonts w:ascii="宋体" w:hAnsi="宋体" w:cs="宋体" w:hint="eastAsia"/>
          <w:kern w:val="0"/>
          <w:szCs w:val="21"/>
        </w:rPr>
        <w:t>支持对配电设备利用率进行综合分析与评价；</w:t>
      </w:r>
    </w:p>
    <w:p w14:paraId="61411F8D" w14:textId="77777777" w:rsidR="009E29AA" w:rsidRDefault="00776F09">
      <w:pPr>
        <w:pStyle w:val="23"/>
        <w:widowControl/>
        <w:numPr>
          <w:ilvl w:val="0"/>
          <w:numId w:val="80"/>
        </w:numPr>
        <w:spacing w:before="100" w:beforeAutospacing="1" w:after="100" w:afterAutospacing="1" w:line="312" w:lineRule="atLeast"/>
        <w:ind w:firstLineChars="0"/>
        <w:jc w:val="left"/>
        <w:rPr>
          <w:rFonts w:ascii="宋体" w:hAnsi="宋体" w:cs="宋体"/>
          <w:kern w:val="0"/>
          <w:szCs w:val="21"/>
        </w:rPr>
      </w:pPr>
      <w:r>
        <w:rPr>
          <w:rFonts w:ascii="宋体" w:hAnsi="宋体" w:cs="宋体" w:hint="eastAsia"/>
          <w:kern w:val="0"/>
          <w:szCs w:val="21"/>
        </w:rPr>
        <w:t>支持配电网季节性运行方式优化分析；</w:t>
      </w:r>
    </w:p>
    <w:p w14:paraId="1A645298" w14:textId="77777777" w:rsidR="009E29AA" w:rsidRDefault="00776F09">
      <w:pPr>
        <w:pStyle w:val="23"/>
        <w:widowControl/>
        <w:numPr>
          <w:ilvl w:val="0"/>
          <w:numId w:val="80"/>
        </w:numPr>
        <w:spacing w:before="100" w:beforeAutospacing="1" w:after="100" w:afterAutospacing="1" w:line="312" w:lineRule="atLeast"/>
        <w:ind w:firstLineChars="0"/>
        <w:jc w:val="left"/>
        <w:rPr>
          <w:rFonts w:ascii="宋体" w:hAnsi="宋体" w:cs="宋体"/>
          <w:kern w:val="0"/>
          <w:szCs w:val="21"/>
        </w:rPr>
      </w:pPr>
      <w:r>
        <w:rPr>
          <w:rFonts w:ascii="宋体" w:hAnsi="宋体" w:cs="宋体" w:hint="eastAsia"/>
          <w:kern w:val="0"/>
          <w:szCs w:val="21"/>
        </w:rPr>
        <w:t>支持电压无功协调控制。</w:t>
      </w:r>
    </w:p>
    <w:p w14:paraId="15C15A0D" w14:textId="77777777" w:rsidR="009E29AA" w:rsidRDefault="00776F09">
      <w:pPr>
        <w:pStyle w:val="3"/>
        <w:spacing w:beforeLines="100" w:before="312" w:afterLines="100" w:after="312" w:line="240" w:lineRule="auto"/>
        <w:ind w:left="0" w:firstLine="0"/>
        <w:rPr>
          <w:rFonts w:ascii="黑体" w:eastAsia="黑体" w:hAnsi="黑体"/>
          <w:b w:val="0"/>
          <w:sz w:val="21"/>
          <w:szCs w:val="21"/>
        </w:rPr>
      </w:pPr>
      <w:r>
        <w:rPr>
          <w:rFonts w:ascii="黑体" w:eastAsia="黑体" w:hAnsi="黑体" w:hint="eastAsia"/>
          <w:b w:val="0"/>
          <w:sz w:val="21"/>
          <w:szCs w:val="21"/>
        </w:rPr>
        <w:t>配网仿真与培训</w:t>
      </w:r>
    </w:p>
    <w:p w14:paraId="35A86D7B" w14:textId="77777777" w:rsidR="009E29AA" w:rsidRDefault="00776F09">
      <w:pPr>
        <w:ind w:firstLineChars="200" w:firstLine="420"/>
      </w:pPr>
      <w:r>
        <w:rPr>
          <w:rFonts w:ascii="宋体" w:hAnsi="宋体" w:hint="eastAsia"/>
          <w:color w:val="000000" w:themeColor="text1"/>
        </w:rPr>
        <w:t>配网仿真与培训具体要求包括但不限于</w:t>
      </w:r>
    </w:p>
    <w:p w14:paraId="197CC979" w14:textId="77777777" w:rsidR="009E29AA" w:rsidRDefault="00776F09">
      <w:pPr>
        <w:pStyle w:val="23"/>
        <w:numPr>
          <w:ilvl w:val="0"/>
          <w:numId w:val="81"/>
        </w:numPr>
        <w:spacing w:line="312" w:lineRule="exact"/>
        <w:ind w:firstLineChars="0"/>
        <w:rPr>
          <w:rFonts w:ascii="宋体" w:hAnsi="宋体"/>
          <w:color w:val="000000" w:themeColor="text1"/>
        </w:rPr>
      </w:pPr>
      <w:r>
        <w:rPr>
          <w:rFonts w:ascii="宋体" w:hAnsi="宋体" w:hint="eastAsia"/>
          <w:color w:val="000000" w:themeColor="text1"/>
        </w:rPr>
        <w:t>配网运行与操作仿真能够在不影响系统正常运行的情况下，建立模拟环境，实现配网调度的预操作仿真、运行方式倒换预演、事故反演以及故障恢复预演等功能。</w:t>
      </w:r>
    </w:p>
    <w:p w14:paraId="6349ECDD" w14:textId="77777777" w:rsidR="009E29AA" w:rsidRDefault="00776F09">
      <w:pPr>
        <w:pStyle w:val="23"/>
        <w:numPr>
          <w:ilvl w:val="0"/>
          <w:numId w:val="81"/>
        </w:numPr>
        <w:spacing w:line="312" w:lineRule="exact"/>
        <w:ind w:firstLineChars="0"/>
        <w:rPr>
          <w:rFonts w:ascii="宋体" w:hAnsi="宋体"/>
          <w:color w:val="000000" w:themeColor="text1"/>
        </w:rPr>
      </w:pPr>
      <w:r>
        <w:rPr>
          <w:rFonts w:ascii="宋体" w:hAnsi="宋体" w:hint="eastAsia"/>
        </w:rPr>
        <w:t>配网</w:t>
      </w:r>
      <w:r>
        <w:rPr>
          <w:rFonts w:ascii="宋体" w:hAnsi="宋体" w:hint="eastAsia"/>
          <w:color w:val="000000" w:themeColor="text1"/>
        </w:rPr>
        <w:t>培训功能可</w:t>
      </w:r>
      <w:r>
        <w:rPr>
          <w:rFonts w:ascii="宋体" w:hAnsi="宋体" w:hint="eastAsia"/>
          <w:color w:val="000000" w:themeColor="text1"/>
          <w:kern w:val="0"/>
        </w:rPr>
        <w:t>模拟的真实环境下的电网运行控制环境，学员可以在模拟环境中进行调度和值班工作，进行日常的监视、控制和操作，</w:t>
      </w:r>
      <w:r>
        <w:rPr>
          <w:rFonts w:ascii="宋体" w:hAnsi="宋体" w:hint="eastAsia"/>
          <w:color w:val="000000" w:themeColor="text1"/>
        </w:rPr>
        <w:t>实现对配网调度人员的培训。</w:t>
      </w:r>
    </w:p>
    <w:p w14:paraId="2610C62F" w14:textId="77777777" w:rsidR="009E29AA" w:rsidRDefault="00776F09">
      <w:pPr>
        <w:pStyle w:val="1"/>
        <w:numPr>
          <w:ilvl w:val="0"/>
          <w:numId w:val="3"/>
        </w:numPr>
        <w:spacing w:beforeLines="100" w:before="312" w:afterLines="100" w:after="312" w:line="240" w:lineRule="auto"/>
        <w:ind w:left="0" w:firstLine="0"/>
        <w:rPr>
          <w:rFonts w:ascii="黑体" w:eastAsia="黑体" w:hAnsi="黑体"/>
          <w:b w:val="0"/>
          <w:sz w:val="21"/>
          <w:szCs w:val="21"/>
        </w:rPr>
      </w:pPr>
      <w:bookmarkStart w:id="552" w:name="_Toc456120617"/>
      <w:bookmarkStart w:id="553" w:name="_Toc456120672"/>
      <w:r>
        <w:rPr>
          <w:rFonts w:ascii="黑体" w:eastAsia="黑体" w:hAnsi="黑体" w:hint="eastAsia"/>
          <w:b w:val="0"/>
          <w:sz w:val="21"/>
          <w:szCs w:val="21"/>
        </w:rPr>
        <w:t>配电运行状态管控功能</w:t>
      </w:r>
      <w:bookmarkEnd w:id="552"/>
      <w:bookmarkEnd w:id="553"/>
    </w:p>
    <w:p w14:paraId="6C8FC220" w14:textId="77777777" w:rsidR="009E29AA" w:rsidRDefault="00776F09">
      <w:pPr>
        <w:pStyle w:val="20"/>
        <w:spacing w:beforeLines="100" w:before="312" w:afterLines="100" w:after="312" w:line="240" w:lineRule="auto"/>
        <w:ind w:left="0" w:firstLine="0"/>
        <w:rPr>
          <w:rFonts w:ascii="黑体" w:hAnsi="黑体"/>
          <w:b w:val="0"/>
          <w:sz w:val="21"/>
          <w:szCs w:val="21"/>
        </w:rPr>
      </w:pPr>
      <w:r>
        <w:rPr>
          <w:rFonts w:ascii="黑体" w:hAnsi="黑体" w:hint="eastAsia"/>
          <w:b w:val="0"/>
          <w:sz w:val="21"/>
          <w:szCs w:val="21"/>
        </w:rPr>
        <w:t>基本功能</w:t>
      </w:r>
    </w:p>
    <w:p w14:paraId="621749A6" w14:textId="77777777" w:rsidR="009E29AA" w:rsidRDefault="00776F09">
      <w:pPr>
        <w:pStyle w:val="3"/>
        <w:spacing w:beforeLines="100" w:before="312" w:afterLines="100" w:after="312" w:line="240" w:lineRule="auto"/>
        <w:ind w:left="0" w:firstLine="0"/>
        <w:rPr>
          <w:rFonts w:ascii="黑体" w:eastAsia="黑体" w:hAnsi="黑体"/>
          <w:b w:val="0"/>
          <w:sz w:val="21"/>
          <w:szCs w:val="21"/>
        </w:rPr>
      </w:pPr>
      <w:bookmarkStart w:id="554" w:name="_GoBack"/>
      <w:bookmarkEnd w:id="554"/>
      <w:r>
        <w:rPr>
          <w:rFonts w:ascii="黑体" w:eastAsia="黑体" w:hAnsi="黑体" w:hint="eastAsia"/>
          <w:b w:val="0"/>
          <w:sz w:val="21"/>
          <w:szCs w:val="21"/>
        </w:rPr>
        <w:t>配电数据采集与处理</w:t>
      </w:r>
    </w:p>
    <w:p w14:paraId="3271413E" w14:textId="0DCBE4A8" w:rsidR="009E29AA" w:rsidRDefault="00776F09">
      <w:pPr>
        <w:ind w:firstLineChars="200" w:firstLine="420"/>
      </w:pPr>
      <w:r>
        <w:rPr>
          <w:rFonts w:hint="eastAsia"/>
        </w:rPr>
        <w:t>具体功能要求同</w:t>
      </w:r>
      <w:r w:rsidR="00481CAB">
        <w:rPr>
          <w:rFonts w:hint="eastAsia"/>
        </w:rPr>
        <w:t>8</w:t>
      </w:r>
      <w:r>
        <w:t>.1.1</w:t>
      </w:r>
      <w:r>
        <w:rPr>
          <w:rFonts w:hint="eastAsia"/>
        </w:rPr>
        <w:t>节。</w:t>
      </w:r>
    </w:p>
    <w:p w14:paraId="3DE0BC7E" w14:textId="77777777" w:rsidR="009E29AA" w:rsidRDefault="00776F09">
      <w:pPr>
        <w:pStyle w:val="3"/>
        <w:spacing w:beforeLines="100" w:before="312" w:afterLines="100" w:after="312" w:line="240" w:lineRule="auto"/>
        <w:ind w:left="0" w:firstLine="0"/>
        <w:rPr>
          <w:rFonts w:ascii="黑体" w:eastAsia="黑体" w:hAnsi="黑体"/>
          <w:b w:val="0"/>
          <w:sz w:val="21"/>
          <w:szCs w:val="21"/>
        </w:rPr>
      </w:pPr>
      <w:r>
        <w:rPr>
          <w:rFonts w:ascii="黑体" w:eastAsia="黑体" w:hAnsi="黑体" w:hint="eastAsia"/>
          <w:b w:val="0"/>
          <w:sz w:val="21"/>
          <w:szCs w:val="21"/>
        </w:rPr>
        <w:t>配电</w:t>
      </w:r>
      <w:r>
        <w:rPr>
          <w:rFonts w:ascii="黑体" w:eastAsia="黑体" w:hAnsi="黑体"/>
          <w:b w:val="0"/>
          <w:sz w:val="21"/>
          <w:szCs w:val="21"/>
        </w:rPr>
        <w:t>接地故障</w:t>
      </w:r>
      <w:r>
        <w:rPr>
          <w:rFonts w:ascii="黑体" w:eastAsia="黑体" w:hAnsi="黑体" w:hint="eastAsia"/>
          <w:b w:val="0"/>
          <w:sz w:val="21"/>
          <w:szCs w:val="21"/>
        </w:rPr>
        <w:t>分析</w:t>
      </w:r>
    </w:p>
    <w:p w14:paraId="71AC06DC"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当配电线路发生单相接地故障时，系统应根据配电终端暂态录波的信息对接地故障进行判断和分析，具体要求包括但不限于：</w:t>
      </w:r>
    </w:p>
    <w:p w14:paraId="6F9024FF" w14:textId="77777777" w:rsidR="009E29AA" w:rsidRDefault="00776F09">
      <w:pPr>
        <w:pStyle w:val="23"/>
        <w:numPr>
          <w:ilvl w:val="0"/>
          <w:numId w:val="82"/>
        </w:numPr>
        <w:spacing w:line="312" w:lineRule="exact"/>
        <w:ind w:firstLineChars="0"/>
        <w:rPr>
          <w:rFonts w:ascii="宋体" w:hAnsi="宋体"/>
          <w:color w:val="000000" w:themeColor="text1"/>
        </w:rPr>
      </w:pPr>
      <w:r>
        <w:rPr>
          <w:rFonts w:ascii="宋体" w:hAnsi="宋体" w:hint="eastAsia"/>
          <w:color w:val="000000" w:themeColor="text1"/>
        </w:rPr>
        <w:t>故障录波数据采集和处理</w:t>
      </w:r>
    </w:p>
    <w:p w14:paraId="07E84D3E" w14:textId="77777777" w:rsidR="009E29AA" w:rsidRDefault="00776F09">
      <w:pPr>
        <w:numPr>
          <w:ilvl w:val="0"/>
          <w:numId w:val="83"/>
        </w:numPr>
        <w:adjustRightInd/>
        <w:spacing w:line="312" w:lineRule="exact"/>
        <w:rPr>
          <w:rFonts w:ascii="宋体" w:hAnsi="宋体"/>
          <w:color w:val="000000" w:themeColor="text1"/>
        </w:rPr>
      </w:pPr>
      <w:r>
        <w:rPr>
          <w:rFonts w:ascii="宋体" w:hAnsi="宋体" w:hint="eastAsia"/>
          <w:color w:val="000000" w:themeColor="text1"/>
        </w:rPr>
        <w:t>支持主动召唤、接收和保存故障录波信息；</w:t>
      </w:r>
    </w:p>
    <w:p w14:paraId="75E7E7B6" w14:textId="77777777" w:rsidR="009E29AA" w:rsidRDefault="00776F09">
      <w:pPr>
        <w:numPr>
          <w:ilvl w:val="0"/>
          <w:numId w:val="83"/>
        </w:numPr>
        <w:adjustRightInd/>
        <w:spacing w:line="312" w:lineRule="exact"/>
        <w:rPr>
          <w:rFonts w:ascii="宋体" w:hAnsi="宋体"/>
          <w:color w:val="000000" w:themeColor="text1"/>
        </w:rPr>
      </w:pPr>
      <w:r>
        <w:rPr>
          <w:rFonts w:ascii="宋体" w:hAnsi="宋体" w:cs="Arial" w:hint="eastAsia"/>
          <w:color w:val="000000" w:themeColor="text1"/>
          <w:szCs w:val="21"/>
          <w:shd w:val="clear" w:color="auto" w:fill="FFFFFF"/>
        </w:rPr>
        <w:t>支持以</w:t>
      </w:r>
      <w:r>
        <w:rPr>
          <w:rFonts w:ascii="宋体" w:hAnsi="宋体"/>
          <w:color w:val="000000" w:themeColor="text1"/>
        </w:rPr>
        <w:t>Comtrade标准格式</w:t>
      </w:r>
      <w:r>
        <w:rPr>
          <w:rFonts w:ascii="宋体" w:hAnsi="宋体" w:cs="Arial" w:hint="eastAsia"/>
          <w:color w:val="000000" w:themeColor="text1"/>
          <w:szCs w:val="21"/>
          <w:shd w:val="clear" w:color="auto" w:fill="FFFFFF"/>
        </w:rPr>
        <w:t>读入录波数据。</w:t>
      </w:r>
    </w:p>
    <w:p w14:paraId="5CB1270E" w14:textId="77777777" w:rsidR="009E29AA" w:rsidRDefault="00776F09">
      <w:pPr>
        <w:pStyle w:val="23"/>
        <w:numPr>
          <w:ilvl w:val="0"/>
          <w:numId w:val="82"/>
        </w:numPr>
        <w:spacing w:line="312" w:lineRule="exact"/>
        <w:ind w:firstLineChars="0"/>
        <w:rPr>
          <w:rFonts w:ascii="宋体" w:hAnsi="宋体"/>
          <w:color w:val="000000" w:themeColor="text1"/>
        </w:rPr>
      </w:pPr>
      <w:r>
        <w:rPr>
          <w:rFonts w:ascii="宋体" w:hAnsi="宋体" w:hint="eastAsia"/>
          <w:color w:val="000000" w:themeColor="text1"/>
        </w:rPr>
        <w:t>故障录波信息分析与展现</w:t>
      </w:r>
    </w:p>
    <w:p w14:paraId="13341A55" w14:textId="77777777" w:rsidR="009E29AA" w:rsidRDefault="00776F09">
      <w:pPr>
        <w:pStyle w:val="23"/>
        <w:numPr>
          <w:ilvl w:val="0"/>
          <w:numId w:val="84"/>
        </w:numPr>
        <w:spacing w:line="312" w:lineRule="exact"/>
        <w:ind w:firstLineChars="0"/>
        <w:rPr>
          <w:rFonts w:ascii="宋体" w:hAnsi="宋体"/>
          <w:color w:val="000000" w:themeColor="text1"/>
        </w:rPr>
      </w:pPr>
      <w:r>
        <w:rPr>
          <w:rFonts w:ascii="宋体" w:hAnsi="宋体" w:hint="eastAsia"/>
          <w:color w:val="000000" w:themeColor="text1"/>
        </w:rPr>
        <w:t>支持故障录波中采集到的三相电压、三相电流、零序电压、零序电流等电气量波形的展现</w:t>
      </w:r>
    </w:p>
    <w:p w14:paraId="50E2E4FA" w14:textId="77777777" w:rsidR="009E29AA" w:rsidRDefault="00776F09">
      <w:pPr>
        <w:pStyle w:val="23"/>
        <w:numPr>
          <w:ilvl w:val="0"/>
          <w:numId w:val="84"/>
        </w:numPr>
        <w:spacing w:line="312" w:lineRule="exact"/>
        <w:ind w:firstLineChars="0"/>
        <w:rPr>
          <w:rFonts w:ascii="宋体" w:hAnsi="宋体"/>
          <w:color w:val="000000" w:themeColor="text1"/>
        </w:rPr>
      </w:pPr>
      <w:r>
        <w:rPr>
          <w:rFonts w:ascii="宋体" w:hAnsi="宋体" w:hint="eastAsia"/>
          <w:color w:val="000000" w:themeColor="text1"/>
        </w:rPr>
        <w:t>支持以选定设备为单位的多曲线信息叠加显示。</w:t>
      </w:r>
    </w:p>
    <w:p w14:paraId="2B772A35" w14:textId="77777777" w:rsidR="009E29AA" w:rsidRDefault="00776F09">
      <w:pPr>
        <w:pStyle w:val="23"/>
        <w:numPr>
          <w:ilvl w:val="0"/>
          <w:numId w:val="82"/>
        </w:numPr>
        <w:spacing w:line="312" w:lineRule="exact"/>
        <w:ind w:firstLineChars="0"/>
        <w:rPr>
          <w:rFonts w:ascii="宋体" w:hAnsi="宋体"/>
          <w:color w:val="000000" w:themeColor="text1"/>
        </w:rPr>
      </w:pPr>
      <w:r>
        <w:rPr>
          <w:rFonts w:ascii="宋体" w:hAnsi="宋体" w:hint="eastAsia"/>
          <w:color w:val="000000" w:themeColor="text1"/>
        </w:rPr>
        <w:t>线路单相接地定位分析</w:t>
      </w:r>
    </w:p>
    <w:p w14:paraId="159AEF80" w14:textId="77777777" w:rsidR="009E29AA" w:rsidRDefault="00776F09">
      <w:pPr>
        <w:pStyle w:val="23"/>
        <w:numPr>
          <w:ilvl w:val="0"/>
          <w:numId w:val="85"/>
        </w:numPr>
        <w:spacing w:line="312" w:lineRule="exact"/>
        <w:ind w:firstLineChars="0"/>
        <w:rPr>
          <w:rFonts w:ascii="宋体" w:hAnsi="宋体"/>
          <w:color w:val="000000" w:themeColor="text1"/>
        </w:rPr>
      </w:pPr>
      <w:r>
        <w:rPr>
          <w:rFonts w:ascii="宋体" w:hAnsi="宋体" w:hint="eastAsia"/>
          <w:color w:val="000000" w:themeColor="text1"/>
        </w:rPr>
        <w:t>宜支持依据录波信息进行单点零序电压和零序电流的幅值和相角分析计算；</w:t>
      </w:r>
    </w:p>
    <w:p w14:paraId="73E2B679" w14:textId="77777777" w:rsidR="009E29AA" w:rsidRDefault="00776F09">
      <w:pPr>
        <w:pStyle w:val="23"/>
        <w:numPr>
          <w:ilvl w:val="0"/>
          <w:numId w:val="85"/>
        </w:numPr>
        <w:spacing w:line="312" w:lineRule="exact"/>
        <w:ind w:firstLineChars="0"/>
        <w:rPr>
          <w:rFonts w:ascii="宋体" w:hAnsi="宋体"/>
          <w:color w:val="000000" w:themeColor="text1"/>
        </w:rPr>
      </w:pPr>
      <w:r>
        <w:rPr>
          <w:rFonts w:ascii="宋体" w:hAnsi="宋体" w:hint="eastAsia"/>
          <w:color w:val="000000" w:themeColor="text1"/>
        </w:rPr>
        <w:t>宜支持同线路多点间及同母线多线路间的故障录波信息对比分析；</w:t>
      </w:r>
    </w:p>
    <w:p w14:paraId="5B7F29E8" w14:textId="77777777" w:rsidR="009E29AA" w:rsidRDefault="00776F09">
      <w:pPr>
        <w:pStyle w:val="23"/>
        <w:numPr>
          <w:ilvl w:val="0"/>
          <w:numId w:val="85"/>
        </w:numPr>
        <w:spacing w:line="312" w:lineRule="exact"/>
        <w:ind w:firstLineChars="0"/>
        <w:rPr>
          <w:rFonts w:ascii="宋体" w:hAnsi="宋体"/>
          <w:color w:val="000000" w:themeColor="text1"/>
        </w:rPr>
      </w:pPr>
      <w:r>
        <w:rPr>
          <w:rFonts w:ascii="宋体" w:hAnsi="宋体" w:hint="eastAsia"/>
          <w:color w:val="000000" w:themeColor="text1"/>
        </w:rPr>
        <w:lastRenderedPageBreak/>
        <w:t>宜支持综合线路</w:t>
      </w:r>
      <w:r>
        <w:rPr>
          <w:rFonts w:ascii="宋体" w:hAnsi="宋体"/>
          <w:color w:val="000000" w:themeColor="text1"/>
        </w:rPr>
        <w:t>10kV</w:t>
      </w:r>
      <w:r>
        <w:rPr>
          <w:rFonts w:ascii="宋体" w:hAnsi="宋体" w:hint="eastAsia"/>
          <w:color w:val="000000" w:themeColor="text1"/>
        </w:rPr>
        <w:t>母线电压、厂站接地选线信息、配电终端故障录波等多源信息，对单相接地进行选线分析以及故障区段定位分析判断；</w:t>
      </w:r>
    </w:p>
    <w:p w14:paraId="38777D20" w14:textId="77777777" w:rsidR="009E29AA" w:rsidRDefault="00776F09">
      <w:pPr>
        <w:pStyle w:val="23"/>
        <w:numPr>
          <w:ilvl w:val="0"/>
          <w:numId w:val="82"/>
        </w:numPr>
        <w:spacing w:line="312" w:lineRule="exact"/>
        <w:ind w:firstLineChars="0"/>
        <w:rPr>
          <w:rFonts w:ascii="宋体" w:hAnsi="宋体"/>
          <w:color w:val="000000" w:themeColor="text1"/>
        </w:rPr>
      </w:pPr>
      <w:r>
        <w:rPr>
          <w:rFonts w:ascii="宋体" w:hAnsi="宋体" w:hint="eastAsia"/>
          <w:color w:val="000000" w:themeColor="text1"/>
        </w:rPr>
        <w:t>地理位置定位</w:t>
      </w:r>
    </w:p>
    <w:p w14:paraId="5B081847" w14:textId="77777777" w:rsidR="009E29AA" w:rsidRDefault="00776F09">
      <w:pPr>
        <w:pStyle w:val="23"/>
        <w:numPr>
          <w:ilvl w:val="0"/>
          <w:numId w:val="86"/>
        </w:numPr>
        <w:spacing w:line="312" w:lineRule="exact"/>
        <w:ind w:firstLineChars="0"/>
        <w:rPr>
          <w:rFonts w:ascii="宋体" w:hAnsi="宋体"/>
          <w:color w:val="000000" w:themeColor="text1"/>
        </w:rPr>
      </w:pPr>
      <w:r>
        <w:rPr>
          <w:rFonts w:ascii="宋体" w:hAnsi="宋体" w:hint="eastAsia"/>
          <w:color w:val="000000" w:themeColor="text1"/>
        </w:rPr>
        <w:t>宜支持基于故障在线监测装置地理信息坐标的故障精确定位；</w:t>
      </w:r>
    </w:p>
    <w:p w14:paraId="60984BF5" w14:textId="77777777" w:rsidR="009E29AA" w:rsidRDefault="00776F09">
      <w:pPr>
        <w:pStyle w:val="23"/>
        <w:numPr>
          <w:ilvl w:val="0"/>
          <w:numId w:val="86"/>
        </w:numPr>
        <w:spacing w:line="312" w:lineRule="exact"/>
        <w:ind w:firstLineChars="0"/>
        <w:rPr>
          <w:rFonts w:ascii="宋体" w:hAnsi="宋体"/>
          <w:color w:val="000000" w:themeColor="text1"/>
        </w:rPr>
      </w:pPr>
      <w:r>
        <w:rPr>
          <w:rFonts w:ascii="宋体" w:hAnsi="宋体" w:hint="eastAsia"/>
          <w:color w:val="000000" w:themeColor="text1"/>
        </w:rPr>
        <w:t>宜支持基于地理图、单线图的配电网单线接地故障分析结果展示。</w:t>
      </w:r>
    </w:p>
    <w:p w14:paraId="4DA6F2FC" w14:textId="77777777" w:rsidR="009E29AA" w:rsidRDefault="00776F09">
      <w:pPr>
        <w:pStyle w:val="23"/>
        <w:numPr>
          <w:ilvl w:val="0"/>
          <w:numId w:val="82"/>
        </w:numPr>
        <w:spacing w:line="312" w:lineRule="exact"/>
        <w:ind w:firstLineChars="0"/>
        <w:rPr>
          <w:rFonts w:ascii="宋体" w:hAnsi="宋体"/>
          <w:color w:val="000000" w:themeColor="text1"/>
        </w:rPr>
      </w:pPr>
      <w:r>
        <w:rPr>
          <w:rFonts w:ascii="宋体" w:hAnsi="宋体" w:hint="eastAsia"/>
          <w:color w:val="000000" w:themeColor="text1"/>
        </w:rPr>
        <w:t>单相接地故障处理</w:t>
      </w:r>
    </w:p>
    <w:p w14:paraId="18C4867D" w14:textId="77777777" w:rsidR="009E29AA" w:rsidRDefault="00776F09">
      <w:pPr>
        <w:pStyle w:val="23"/>
        <w:numPr>
          <w:ilvl w:val="0"/>
          <w:numId w:val="87"/>
        </w:numPr>
        <w:spacing w:line="312" w:lineRule="exact"/>
        <w:ind w:firstLineChars="0"/>
        <w:rPr>
          <w:rFonts w:ascii="宋体" w:hAnsi="宋体"/>
          <w:color w:val="000000" w:themeColor="text1"/>
        </w:rPr>
      </w:pPr>
      <w:r>
        <w:rPr>
          <w:rFonts w:ascii="宋体" w:hAnsi="宋体" w:hint="eastAsia"/>
          <w:color w:val="000000" w:themeColor="text1"/>
        </w:rPr>
        <w:t>宜支持基于配电自动化遥控操作的单相接地选线和故障定位操作；</w:t>
      </w:r>
    </w:p>
    <w:p w14:paraId="46683430" w14:textId="77777777" w:rsidR="009E29AA" w:rsidRDefault="00776F09">
      <w:pPr>
        <w:pStyle w:val="23"/>
        <w:numPr>
          <w:ilvl w:val="0"/>
          <w:numId w:val="87"/>
        </w:numPr>
        <w:spacing w:line="312" w:lineRule="exact"/>
        <w:ind w:firstLineChars="0"/>
        <w:rPr>
          <w:rFonts w:ascii="宋体" w:hAnsi="宋体"/>
          <w:color w:val="000000" w:themeColor="text1"/>
        </w:rPr>
      </w:pPr>
      <w:r>
        <w:rPr>
          <w:rFonts w:ascii="宋体" w:hAnsi="宋体" w:hint="eastAsia"/>
          <w:color w:val="000000" w:themeColor="text1"/>
        </w:rPr>
        <w:t>宜支持自动和交互操作两种单相接地故障处理模式；</w:t>
      </w:r>
    </w:p>
    <w:p w14:paraId="26A6F9EB" w14:textId="77777777" w:rsidR="009E29AA" w:rsidRDefault="00776F09">
      <w:pPr>
        <w:pStyle w:val="23"/>
        <w:numPr>
          <w:ilvl w:val="0"/>
          <w:numId w:val="87"/>
        </w:numPr>
        <w:spacing w:line="312" w:lineRule="exact"/>
        <w:ind w:firstLineChars="0"/>
        <w:rPr>
          <w:rFonts w:ascii="宋体" w:hAnsi="宋体"/>
          <w:color w:val="000000" w:themeColor="text1"/>
        </w:rPr>
      </w:pPr>
      <w:r>
        <w:rPr>
          <w:rFonts w:ascii="宋体" w:hAnsi="宋体" w:hint="eastAsia"/>
          <w:color w:val="000000" w:themeColor="text1"/>
        </w:rPr>
        <w:t>能够对操作过程进行实时监视分析与决策；</w:t>
      </w:r>
    </w:p>
    <w:p w14:paraId="6ECE7619" w14:textId="77777777" w:rsidR="009E29AA" w:rsidRDefault="00776F09">
      <w:pPr>
        <w:pStyle w:val="23"/>
        <w:numPr>
          <w:ilvl w:val="0"/>
          <w:numId w:val="87"/>
        </w:numPr>
        <w:spacing w:line="312" w:lineRule="exact"/>
        <w:ind w:firstLineChars="0"/>
        <w:rPr>
          <w:rFonts w:ascii="宋体" w:hAnsi="宋体"/>
          <w:color w:val="000000" w:themeColor="text1"/>
        </w:rPr>
      </w:pPr>
      <w:r>
        <w:rPr>
          <w:rFonts w:ascii="宋体" w:hAnsi="宋体" w:hint="eastAsia"/>
          <w:color w:val="000000" w:themeColor="text1"/>
        </w:rPr>
        <w:t>应支持故障定位分析结果向在线监测装置下发；</w:t>
      </w:r>
    </w:p>
    <w:p w14:paraId="01959319" w14:textId="77777777" w:rsidR="009E29AA" w:rsidRDefault="00776F09">
      <w:pPr>
        <w:pStyle w:val="23"/>
        <w:numPr>
          <w:ilvl w:val="0"/>
          <w:numId w:val="82"/>
        </w:numPr>
        <w:spacing w:line="312" w:lineRule="exact"/>
        <w:ind w:firstLineChars="0"/>
        <w:rPr>
          <w:rFonts w:ascii="宋体" w:hAnsi="宋体"/>
          <w:color w:val="000000" w:themeColor="text1"/>
        </w:rPr>
      </w:pPr>
      <w:r>
        <w:rPr>
          <w:rFonts w:ascii="宋体" w:hAnsi="宋体" w:hint="eastAsia"/>
          <w:color w:val="000000" w:themeColor="text1"/>
        </w:rPr>
        <w:t>历史数据应用</w:t>
      </w:r>
    </w:p>
    <w:p w14:paraId="6238DCDA" w14:textId="77777777" w:rsidR="009E29AA" w:rsidRDefault="00776F09">
      <w:pPr>
        <w:pStyle w:val="23"/>
        <w:numPr>
          <w:ilvl w:val="0"/>
          <w:numId w:val="88"/>
        </w:numPr>
        <w:spacing w:line="312" w:lineRule="exact"/>
        <w:ind w:firstLineChars="0"/>
        <w:rPr>
          <w:rFonts w:ascii="宋体" w:hAnsi="宋体"/>
          <w:color w:val="000000" w:themeColor="text1"/>
        </w:rPr>
      </w:pPr>
      <w:r>
        <w:rPr>
          <w:rFonts w:ascii="宋体" w:hAnsi="宋体" w:hint="eastAsia"/>
          <w:color w:val="000000" w:themeColor="text1"/>
        </w:rPr>
        <w:t>宜支持不同配电线路日常运行情况下的零序电流扰动水平分析统计，按时段、区域优化设定零序电流越限阈值。</w:t>
      </w:r>
    </w:p>
    <w:p w14:paraId="3A7D8EEF" w14:textId="77777777" w:rsidR="009E29AA" w:rsidRDefault="00776F09">
      <w:pPr>
        <w:pStyle w:val="23"/>
        <w:numPr>
          <w:ilvl w:val="0"/>
          <w:numId w:val="88"/>
        </w:numPr>
        <w:spacing w:line="312" w:lineRule="exact"/>
        <w:ind w:firstLineChars="0"/>
        <w:rPr>
          <w:rFonts w:ascii="宋体" w:hAnsi="宋体"/>
          <w:color w:val="000000" w:themeColor="text1"/>
        </w:rPr>
      </w:pPr>
      <w:r>
        <w:rPr>
          <w:rFonts w:ascii="宋体" w:hAnsi="宋体" w:hint="eastAsia"/>
          <w:color w:val="000000" w:themeColor="text1"/>
        </w:rPr>
        <w:t>宜支持复杂情况下的单相故障处理结果统计分析，归纳同类型线路的单相接地故障分析特征量，为特定类型的故障处理提供判定依据；</w:t>
      </w:r>
    </w:p>
    <w:p w14:paraId="7DE12FCD" w14:textId="77777777" w:rsidR="009E29AA" w:rsidRDefault="00776F09">
      <w:pPr>
        <w:pStyle w:val="23"/>
        <w:numPr>
          <w:ilvl w:val="0"/>
          <w:numId w:val="88"/>
        </w:numPr>
        <w:spacing w:line="312" w:lineRule="exact"/>
        <w:ind w:firstLineChars="0"/>
        <w:rPr>
          <w:rFonts w:ascii="宋体" w:hAnsi="宋体"/>
          <w:color w:val="000000" w:themeColor="text1"/>
        </w:rPr>
      </w:pPr>
      <w:r>
        <w:rPr>
          <w:rFonts w:ascii="宋体" w:hAnsi="宋体" w:hint="eastAsia"/>
          <w:color w:val="000000" w:themeColor="text1"/>
        </w:rPr>
        <w:t>可提供基于历史数据分析相关结果的实时在线分析预警，匹配实时运行数据中可能存在的单相接地特征量。</w:t>
      </w:r>
    </w:p>
    <w:p w14:paraId="42F3C887" w14:textId="3C9EA9CE" w:rsidR="009E29AA" w:rsidRDefault="00776F09">
      <w:pPr>
        <w:pStyle w:val="3"/>
        <w:spacing w:beforeLines="100" w:before="312" w:afterLines="100" w:after="312" w:line="240" w:lineRule="auto"/>
        <w:ind w:left="0" w:firstLine="0"/>
        <w:rPr>
          <w:rFonts w:ascii="黑体" w:eastAsia="黑体" w:hAnsi="黑体"/>
          <w:b w:val="0"/>
          <w:sz w:val="21"/>
          <w:szCs w:val="21"/>
        </w:rPr>
      </w:pPr>
      <w:r>
        <w:rPr>
          <w:rFonts w:ascii="黑体" w:eastAsia="黑体" w:hAnsi="黑体" w:hint="eastAsia"/>
          <w:b w:val="0"/>
          <w:sz w:val="21"/>
          <w:szCs w:val="21"/>
        </w:rPr>
        <w:t>配电网</w:t>
      </w:r>
      <w:r>
        <w:rPr>
          <w:rFonts w:ascii="黑体" w:eastAsia="黑体" w:hAnsi="黑体"/>
          <w:b w:val="0"/>
          <w:sz w:val="21"/>
          <w:szCs w:val="21"/>
        </w:rPr>
        <w:t xml:space="preserve">运行趋势分析 </w:t>
      </w:r>
    </w:p>
    <w:p w14:paraId="1D60C307" w14:textId="77777777" w:rsidR="009E29AA" w:rsidRDefault="00776F09">
      <w:pPr>
        <w:pStyle w:val="Default"/>
        <w:ind w:firstLineChars="200" w:firstLine="420"/>
        <w:rPr>
          <w:rFonts w:hAnsi="宋体"/>
          <w:sz w:val="21"/>
          <w:szCs w:val="21"/>
        </w:rPr>
      </w:pPr>
      <w:r>
        <w:rPr>
          <w:rFonts w:hAnsi="宋体" w:hint="eastAsia"/>
          <w:sz w:val="21"/>
          <w:szCs w:val="21"/>
        </w:rPr>
        <w:t>配电网</w:t>
      </w:r>
      <w:r>
        <w:rPr>
          <w:rFonts w:hAnsi="宋体"/>
          <w:sz w:val="21"/>
          <w:szCs w:val="21"/>
        </w:rPr>
        <w:t>运行趋势分析</w:t>
      </w:r>
      <w:r>
        <w:rPr>
          <w:rFonts w:hAnsi="宋体" w:hint="eastAsia"/>
          <w:sz w:val="21"/>
          <w:szCs w:val="21"/>
        </w:rPr>
        <w:t>利用配电自动化数据</w:t>
      </w:r>
      <w:r>
        <w:rPr>
          <w:rFonts w:hAnsi="宋体"/>
          <w:sz w:val="21"/>
          <w:szCs w:val="21"/>
        </w:rPr>
        <w:t>，对配电网运行进行趋势</w:t>
      </w:r>
      <w:r>
        <w:rPr>
          <w:rFonts w:hAnsi="宋体" w:hint="eastAsia"/>
          <w:sz w:val="21"/>
          <w:szCs w:val="21"/>
        </w:rPr>
        <w:t>分析</w:t>
      </w:r>
      <w:r>
        <w:rPr>
          <w:rFonts w:hAnsi="宋体"/>
          <w:sz w:val="21"/>
          <w:szCs w:val="21"/>
        </w:rPr>
        <w:t>，实现提前预警</w:t>
      </w:r>
      <w:r>
        <w:rPr>
          <w:rFonts w:hAnsi="宋体" w:hint="eastAsia"/>
          <w:sz w:val="21"/>
          <w:szCs w:val="21"/>
        </w:rPr>
        <w:t>，</w:t>
      </w:r>
      <w:r>
        <w:rPr>
          <w:rFonts w:hAnsi="宋体"/>
          <w:sz w:val="21"/>
          <w:szCs w:val="21"/>
        </w:rPr>
        <w:t>具体要求包括但不限于：</w:t>
      </w:r>
    </w:p>
    <w:p w14:paraId="2426B12C" w14:textId="77777777" w:rsidR="009E29AA" w:rsidRDefault="00776F09">
      <w:pPr>
        <w:pStyle w:val="Default"/>
        <w:numPr>
          <w:ilvl w:val="0"/>
          <w:numId w:val="89"/>
        </w:numPr>
        <w:rPr>
          <w:rFonts w:hAnsi="宋体"/>
          <w:sz w:val="21"/>
          <w:szCs w:val="21"/>
        </w:rPr>
      </w:pPr>
      <w:r>
        <w:rPr>
          <w:rFonts w:hAnsi="宋体" w:hint="eastAsia"/>
          <w:sz w:val="21"/>
          <w:szCs w:val="21"/>
        </w:rPr>
        <w:t>支持对</w:t>
      </w:r>
      <w:r>
        <w:rPr>
          <w:rFonts w:hAnsi="宋体"/>
          <w:sz w:val="21"/>
          <w:szCs w:val="21"/>
        </w:rPr>
        <w:t>配变、线路重</w:t>
      </w:r>
      <w:r>
        <w:rPr>
          <w:rFonts w:hAnsi="宋体" w:hint="eastAsia"/>
          <w:sz w:val="21"/>
          <w:szCs w:val="21"/>
        </w:rPr>
        <w:t>载、</w:t>
      </w:r>
      <w:r>
        <w:rPr>
          <w:rFonts w:hAnsi="宋体"/>
          <w:sz w:val="21"/>
          <w:szCs w:val="21"/>
        </w:rPr>
        <w:t>过</w:t>
      </w:r>
      <w:r>
        <w:rPr>
          <w:rFonts w:hAnsi="宋体" w:hint="eastAsia"/>
          <w:sz w:val="21"/>
          <w:szCs w:val="21"/>
        </w:rPr>
        <w:t>载</w:t>
      </w:r>
      <w:r>
        <w:rPr>
          <w:rFonts w:hAnsi="宋体"/>
          <w:sz w:val="21"/>
          <w:szCs w:val="21"/>
        </w:rPr>
        <w:t>趋势分析</w:t>
      </w:r>
      <w:r>
        <w:rPr>
          <w:rFonts w:hAnsi="宋体" w:hint="eastAsia"/>
          <w:sz w:val="21"/>
          <w:szCs w:val="21"/>
        </w:rPr>
        <w:t>与预警</w:t>
      </w:r>
    </w:p>
    <w:p w14:paraId="7B679F5A" w14:textId="77777777" w:rsidR="009E29AA" w:rsidRDefault="00776F09">
      <w:pPr>
        <w:pStyle w:val="Default"/>
        <w:numPr>
          <w:ilvl w:val="0"/>
          <w:numId w:val="89"/>
        </w:numPr>
        <w:rPr>
          <w:rFonts w:hAnsi="宋体"/>
          <w:sz w:val="21"/>
          <w:szCs w:val="21"/>
        </w:rPr>
      </w:pPr>
      <w:r>
        <w:rPr>
          <w:rFonts w:hAnsi="宋体" w:hint="eastAsia"/>
          <w:sz w:val="21"/>
          <w:szCs w:val="21"/>
        </w:rPr>
        <w:t>支持重要用户丢失电源或电源重载等安全运行预警；</w:t>
      </w:r>
    </w:p>
    <w:p w14:paraId="51592CA4" w14:textId="77777777" w:rsidR="009E29AA" w:rsidRDefault="00776F09">
      <w:pPr>
        <w:pStyle w:val="Default"/>
        <w:numPr>
          <w:ilvl w:val="0"/>
          <w:numId w:val="89"/>
        </w:numPr>
        <w:rPr>
          <w:rFonts w:hAnsi="宋体"/>
          <w:sz w:val="21"/>
          <w:szCs w:val="21"/>
        </w:rPr>
      </w:pPr>
      <w:r>
        <w:rPr>
          <w:rFonts w:hAnsi="宋体" w:hint="eastAsia"/>
          <w:sz w:val="21"/>
          <w:szCs w:val="21"/>
        </w:rPr>
        <w:t>支持</w:t>
      </w:r>
      <w:r>
        <w:rPr>
          <w:rFonts w:hAnsi="宋体"/>
          <w:sz w:val="21"/>
          <w:szCs w:val="21"/>
        </w:rPr>
        <w:t>配电网</w:t>
      </w:r>
      <w:r>
        <w:rPr>
          <w:rFonts w:hAnsi="宋体" w:hint="eastAsia"/>
          <w:sz w:val="21"/>
          <w:szCs w:val="21"/>
        </w:rPr>
        <w:t>运行</w:t>
      </w:r>
      <w:r>
        <w:rPr>
          <w:rFonts w:hAnsi="宋体"/>
          <w:sz w:val="21"/>
          <w:szCs w:val="21"/>
        </w:rPr>
        <w:t>方式调整</w:t>
      </w:r>
      <w:r>
        <w:rPr>
          <w:rFonts w:hAnsi="宋体" w:hint="eastAsia"/>
          <w:sz w:val="21"/>
          <w:szCs w:val="21"/>
        </w:rPr>
        <w:t>时</w:t>
      </w:r>
      <w:r>
        <w:rPr>
          <w:rFonts w:hAnsi="宋体"/>
          <w:sz w:val="21"/>
          <w:szCs w:val="21"/>
        </w:rPr>
        <w:t>的</w:t>
      </w:r>
      <w:r>
        <w:rPr>
          <w:rFonts w:hAnsi="宋体" w:hint="eastAsia"/>
          <w:sz w:val="21"/>
          <w:szCs w:val="21"/>
        </w:rPr>
        <w:t>供电安全分析与预警；</w:t>
      </w:r>
    </w:p>
    <w:p w14:paraId="65126D9C" w14:textId="77777777" w:rsidR="009E29AA" w:rsidRDefault="00776F09">
      <w:pPr>
        <w:pStyle w:val="Default"/>
        <w:numPr>
          <w:ilvl w:val="0"/>
          <w:numId w:val="89"/>
        </w:numPr>
        <w:rPr>
          <w:rFonts w:hAnsi="宋体"/>
          <w:sz w:val="21"/>
          <w:szCs w:val="21"/>
        </w:rPr>
      </w:pPr>
      <w:r>
        <w:rPr>
          <w:rFonts w:hAnsi="宋体" w:hint="eastAsia"/>
          <w:sz w:val="21"/>
          <w:szCs w:val="21"/>
        </w:rPr>
        <w:t>支持综合环境监测数据，进行</w:t>
      </w:r>
      <w:r>
        <w:rPr>
          <w:rFonts w:hAnsi="宋体"/>
          <w:sz w:val="21"/>
          <w:szCs w:val="21"/>
        </w:rPr>
        <w:t>设备异常趋势分析与告警；</w:t>
      </w:r>
    </w:p>
    <w:p w14:paraId="0F03F84E" w14:textId="39CF5186" w:rsidR="009E29AA" w:rsidRDefault="00776F09">
      <w:pPr>
        <w:pStyle w:val="3"/>
        <w:spacing w:beforeLines="100" w:before="312" w:afterLines="100" w:after="312" w:line="240" w:lineRule="auto"/>
        <w:ind w:left="0" w:firstLine="0"/>
        <w:rPr>
          <w:rFonts w:ascii="黑体" w:eastAsia="黑体" w:hAnsi="黑体"/>
          <w:b w:val="0"/>
          <w:sz w:val="21"/>
          <w:szCs w:val="21"/>
        </w:rPr>
      </w:pPr>
      <w:r>
        <w:rPr>
          <w:rFonts w:ascii="黑体" w:eastAsia="黑体" w:hAnsi="黑体" w:hint="eastAsia"/>
          <w:b w:val="0"/>
          <w:sz w:val="21"/>
          <w:szCs w:val="21"/>
        </w:rPr>
        <w:t>数据质量管控</w:t>
      </w:r>
    </w:p>
    <w:p w14:paraId="26597AC4" w14:textId="77777777" w:rsidR="009E29AA" w:rsidRDefault="00776F09">
      <w:pPr>
        <w:pStyle w:val="22"/>
        <w:ind w:firstLineChars="202" w:firstLine="424"/>
        <w:rPr>
          <w:rFonts w:ascii="宋体" w:hAnsi="宋体"/>
          <w:color w:val="000000" w:themeColor="text1"/>
        </w:rPr>
      </w:pPr>
      <w:r>
        <w:rPr>
          <w:rFonts w:ascii="宋体" w:eastAsia="宋体" w:hAnsi="宋体" w:hint="eastAsia"/>
          <w:color w:val="000000" w:themeColor="text1"/>
        </w:rPr>
        <w:t>数据管控对采集到的实时数据和历史数据的质量进行分析处理，具体要求包括但不限于：</w:t>
      </w:r>
    </w:p>
    <w:p w14:paraId="51C76E0B" w14:textId="77777777" w:rsidR="009E29AA" w:rsidRDefault="00776F09">
      <w:pPr>
        <w:pStyle w:val="Default"/>
        <w:numPr>
          <w:ilvl w:val="0"/>
          <w:numId w:val="90"/>
        </w:numPr>
        <w:rPr>
          <w:rFonts w:hAnsi="宋体"/>
          <w:szCs w:val="21"/>
        </w:rPr>
      </w:pPr>
      <w:r>
        <w:rPr>
          <w:rFonts w:hAnsi="宋体" w:hint="eastAsia"/>
          <w:sz w:val="21"/>
          <w:szCs w:val="21"/>
        </w:rPr>
        <w:t>实时数据质量管控</w:t>
      </w:r>
    </w:p>
    <w:p w14:paraId="6AD588B7" w14:textId="77777777" w:rsidR="009E29AA" w:rsidRDefault="00776F09">
      <w:pPr>
        <w:pStyle w:val="Default"/>
        <w:numPr>
          <w:ilvl w:val="0"/>
          <w:numId w:val="91"/>
        </w:numPr>
        <w:rPr>
          <w:rFonts w:hAnsi="宋体"/>
          <w:szCs w:val="21"/>
        </w:rPr>
      </w:pPr>
      <w:r>
        <w:rPr>
          <w:rFonts w:hAnsi="宋体" w:hint="eastAsia"/>
          <w:sz w:val="21"/>
          <w:szCs w:val="21"/>
        </w:rPr>
        <w:t>支持设备</w:t>
      </w:r>
      <w:r>
        <w:rPr>
          <w:rFonts w:hAnsi="宋体"/>
          <w:sz w:val="21"/>
          <w:szCs w:val="21"/>
        </w:rPr>
        <w:t>电流</w:t>
      </w:r>
      <w:r>
        <w:rPr>
          <w:rFonts w:hAnsi="宋体" w:hint="eastAsia"/>
          <w:sz w:val="21"/>
          <w:szCs w:val="21"/>
        </w:rPr>
        <w:t>、电压、</w:t>
      </w:r>
      <w:r>
        <w:rPr>
          <w:rFonts w:hAnsi="宋体"/>
          <w:sz w:val="21"/>
          <w:szCs w:val="21"/>
        </w:rPr>
        <w:t>有功</w:t>
      </w:r>
      <w:r>
        <w:rPr>
          <w:rFonts w:hAnsi="宋体" w:hint="eastAsia"/>
          <w:sz w:val="21"/>
          <w:szCs w:val="21"/>
        </w:rPr>
        <w:t>功率、无功功率、电量合理性校验；</w:t>
      </w:r>
    </w:p>
    <w:p w14:paraId="1CEAC3D4" w14:textId="77777777" w:rsidR="009E29AA" w:rsidRDefault="00776F09">
      <w:pPr>
        <w:pStyle w:val="Default"/>
        <w:numPr>
          <w:ilvl w:val="0"/>
          <w:numId w:val="91"/>
        </w:numPr>
        <w:rPr>
          <w:rFonts w:hAnsi="宋体"/>
          <w:szCs w:val="21"/>
        </w:rPr>
      </w:pPr>
      <w:r>
        <w:rPr>
          <w:rFonts w:hAnsi="宋体" w:hint="eastAsia"/>
          <w:sz w:val="21"/>
          <w:szCs w:val="21"/>
        </w:rPr>
        <w:t>支持母线量测不平衡检查；</w:t>
      </w:r>
    </w:p>
    <w:p w14:paraId="75674C7E" w14:textId="77777777" w:rsidR="009E29AA" w:rsidRDefault="00776F09">
      <w:pPr>
        <w:pStyle w:val="Default"/>
        <w:numPr>
          <w:ilvl w:val="0"/>
          <w:numId w:val="91"/>
        </w:numPr>
        <w:rPr>
          <w:rFonts w:hAnsi="宋体"/>
          <w:szCs w:val="21"/>
        </w:rPr>
      </w:pPr>
      <w:r>
        <w:rPr>
          <w:rFonts w:hAnsi="宋体" w:hint="eastAsia"/>
          <w:sz w:val="21"/>
          <w:szCs w:val="21"/>
        </w:rPr>
        <w:t>支持设备状态遥测、遥信一致性校核；</w:t>
      </w:r>
    </w:p>
    <w:p w14:paraId="16EE6B9F" w14:textId="77777777" w:rsidR="009E29AA" w:rsidRDefault="00776F09">
      <w:pPr>
        <w:pStyle w:val="Default"/>
        <w:numPr>
          <w:ilvl w:val="0"/>
          <w:numId w:val="91"/>
        </w:numPr>
        <w:rPr>
          <w:rFonts w:hAnsi="宋体"/>
          <w:sz w:val="21"/>
          <w:szCs w:val="21"/>
        </w:rPr>
      </w:pPr>
      <w:r>
        <w:rPr>
          <w:rFonts w:hAnsi="宋体" w:hint="eastAsia"/>
          <w:sz w:val="21"/>
          <w:szCs w:val="21"/>
        </w:rPr>
        <w:t>支持馈线遥测一致性检查；</w:t>
      </w:r>
    </w:p>
    <w:p w14:paraId="53A37153" w14:textId="77777777" w:rsidR="009E29AA" w:rsidRDefault="00776F09">
      <w:pPr>
        <w:pStyle w:val="Default"/>
        <w:numPr>
          <w:ilvl w:val="0"/>
          <w:numId w:val="90"/>
        </w:numPr>
        <w:rPr>
          <w:rFonts w:hAnsi="宋体"/>
          <w:szCs w:val="21"/>
        </w:rPr>
      </w:pPr>
      <w:r>
        <w:rPr>
          <w:rFonts w:hAnsi="宋体" w:hint="eastAsia"/>
          <w:sz w:val="21"/>
          <w:szCs w:val="21"/>
        </w:rPr>
        <w:t>历史数据质量管控</w:t>
      </w:r>
    </w:p>
    <w:p w14:paraId="403F70B1" w14:textId="77777777" w:rsidR="009E29AA" w:rsidRDefault="00776F09">
      <w:pPr>
        <w:pStyle w:val="Default"/>
        <w:numPr>
          <w:ilvl w:val="0"/>
          <w:numId w:val="92"/>
        </w:numPr>
        <w:rPr>
          <w:rFonts w:hAnsi="宋体"/>
          <w:szCs w:val="21"/>
        </w:rPr>
      </w:pPr>
      <w:r>
        <w:rPr>
          <w:rFonts w:hAnsi="宋体" w:hint="eastAsia"/>
          <w:sz w:val="21"/>
          <w:szCs w:val="21"/>
        </w:rPr>
        <w:t>支持历史数据完整性校验功能。</w:t>
      </w:r>
    </w:p>
    <w:p w14:paraId="5CD31396" w14:textId="77777777" w:rsidR="009E29AA" w:rsidRDefault="00776F09">
      <w:pPr>
        <w:pStyle w:val="Default"/>
        <w:numPr>
          <w:ilvl w:val="0"/>
          <w:numId w:val="92"/>
        </w:numPr>
        <w:rPr>
          <w:rFonts w:hAnsi="宋体"/>
          <w:szCs w:val="21"/>
        </w:rPr>
      </w:pPr>
      <w:r>
        <w:rPr>
          <w:rFonts w:hAnsi="宋体" w:hint="eastAsia"/>
          <w:sz w:val="21"/>
          <w:szCs w:val="21"/>
        </w:rPr>
        <w:t>支持历史数据补招及补全功能。</w:t>
      </w:r>
    </w:p>
    <w:p w14:paraId="28A340CD" w14:textId="61774902" w:rsidR="009E29AA" w:rsidRDefault="00776F09">
      <w:pPr>
        <w:pStyle w:val="3"/>
        <w:spacing w:beforeLines="100" w:before="312" w:afterLines="100" w:after="312" w:line="240" w:lineRule="auto"/>
        <w:ind w:left="0" w:firstLine="0"/>
        <w:rPr>
          <w:rFonts w:ascii="黑体" w:eastAsia="黑体" w:hAnsi="黑体"/>
          <w:b w:val="0"/>
          <w:sz w:val="21"/>
          <w:szCs w:val="21"/>
        </w:rPr>
      </w:pPr>
      <w:r>
        <w:rPr>
          <w:rFonts w:ascii="黑体" w:eastAsia="黑体" w:hAnsi="黑体" w:hint="eastAsia"/>
          <w:b w:val="0"/>
          <w:sz w:val="21"/>
          <w:szCs w:val="21"/>
        </w:rPr>
        <w:t>配电</w:t>
      </w:r>
      <w:r>
        <w:rPr>
          <w:rFonts w:ascii="黑体" w:eastAsia="黑体" w:hAnsi="黑体"/>
          <w:b w:val="0"/>
          <w:sz w:val="21"/>
          <w:szCs w:val="21"/>
        </w:rPr>
        <w:t>终端管理</w:t>
      </w:r>
    </w:p>
    <w:p w14:paraId="19F9D41D" w14:textId="77777777" w:rsidR="009E29AA" w:rsidRDefault="00776F09">
      <w:pPr>
        <w:adjustRightInd/>
        <w:ind w:firstLine="420"/>
        <w:rPr>
          <w:rFonts w:ascii="宋体" w:hAnsi="宋体"/>
          <w:color w:val="000000" w:themeColor="text1"/>
        </w:rPr>
      </w:pPr>
      <w:r>
        <w:rPr>
          <w:rFonts w:ascii="宋体" w:hAnsi="宋体" w:hint="eastAsia"/>
          <w:color w:val="000000" w:themeColor="text1"/>
        </w:rPr>
        <w:t>终端管理实现配电终端的综合监视与管理，具体要求包括但不限于：</w:t>
      </w:r>
    </w:p>
    <w:p w14:paraId="204B15A2" w14:textId="77777777" w:rsidR="009E29AA" w:rsidRDefault="00776F09">
      <w:pPr>
        <w:pStyle w:val="23"/>
        <w:numPr>
          <w:ilvl w:val="0"/>
          <w:numId w:val="93"/>
        </w:numPr>
        <w:ind w:firstLineChars="0"/>
        <w:rPr>
          <w:rFonts w:ascii="宋体" w:hAnsi="宋体"/>
          <w:color w:val="000000" w:themeColor="text1"/>
        </w:rPr>
      </w:pPr>
      <w:r>
        <w:rPr>
          <w:rFonts w:ascii="宋体" w:hAnsi="宋体" w:hint="eastAsia"/>
          <w:color w:val="000000" w:themeColor="text1"/>
        </w:rPr>
        <w:t>配电终端参数远程调阅及设定</w:t>
      </w:r>
    </w:p>
    <w:p w14:paraId="7B89AB0F" w14:textId="77777777" w:rsidR="009E29AA" w:rsidRDefault="00776F09">
      <w:pPr>
        <w:pStyle w:val="23"/>
        <w:numPr>
          <w:ilvl w:val="0"/>
          <w:numId w:val="94"/>
        </w:numPr>
        <w:ind w:firstLineChars="0"/>
        <w:rPr>
          <w:rFonts w:ascii="宋体" w:hAnsi="宋体"/>
          <w:color w:val="000000" w:themeColor="text1"/>
        </w:rPr>
      </w:pPr>
      <w:r>
        <w:rPr>
          <w:rFonts w:ascii="宋体" w:hAnsi="宋体" w:hint="eastAsia"/>
          <w:color w:val="000000" w:themeColor="text1"/>
        </w:rPr>
        <w:lastRenderedPageBreak/>
        <w:t>支持终端运行参数的单个或批量远程调阅与设定，包括零漂、变化阈值（死区）、重过载报警限值、保护定值等运行参数；</w:t>
      </w:r>
    </w:p>
    <w:p w14:paraId="6B745C07" w14:textId="77777777" w:rsidR="009E29AA" w:rsidRDefault="00776F09">
      <w:pPr>
        <w:pStyle w:val="23"/>
        <w:numPr>
          <w:ilvl w:val="0"/>
          <w:numId w:val="94"/>
        </w:numPr>
        <w:ind w:firstLineChars="0"/>
        <w:rPr>
          <w:rFonts w:ascii="宋体" w:hAnsi="宋体"/>
          <w:color w:val="000000" w:themeColor="text1"/>
        </w:rPr>
      </w:pPr>
      <w:r>
        <w:rPr>
          <w:rFonts w:ascii="宋体" w:hAnsi="宋体" w:hint="eastAsia"/>
          <w:color w:val="000000" w:themeColor="text1"/>
        </w:rPr>
        <w:t>支持终端信息的单个或批量远程调阅，包括终端类型及出厂型号、终端</w:t>
      </w:r>
      <w:r>
        <w:rPr>
          <w:rFonts w:ascii="宋体" w:hAnsi="宋体"/>
          <w:color w:val="000000" w:themeColor="text1"/>
        </w:rPr>
        <w:t>ID</w:t>
      </w:r>
      <w:r>
        <w:rPr>
          <w:rFonts w:ascii="宋体" w:hAnsi="宋体" w:hint="eastAsia"/>
          <w:color w:val="000000" w:themeColor="text1"/>
        </w:rPr>
        <w:t>号、嵌入式系统名称及版本号、硬件版本号、软件版本号、通信参数及二次变比等；</w:t>
      </w:r>
    </w:p>
    <w:p w14:paraId="69FB62DD" w14:textId="77777777" w:rsidR="009E29AA" w:rsidRDefault="00776F09">
      <w:pPr>
        <w:pStyle w:val="23"/>
        <w:numPr>
          <w:ilvl w:val="0"/>
          <w:numId w:val="94"/>
        </w:numPr>
        <w:ind w:firstLineChars="0"/>
        <w:rPr>
          <w:rFonts w:ascii="宋体" w:hAnsi="宋体"/>
          <w:color w:val="000000" w:themeColor="text1"/>
        </w:rPr>
      </w:pPr>
      <w:r>
        <w:rPr>
          <w:rFonts w:ascii="宋体" w:hAnsi="宋体" w:hint="eastAsia"/>
          <w:color w:val="000000" w:themeColor="text1"/>
        </w:rPr>
        <w:t>配电终端参数远程调阅及设定应符合《</w:t>
      </w:r>
      <w:r w:rsidRPr="000C5C24">
        <w:rPr>
          <w:rFonts w:ascii="宋体" w:hAnsi="宋体"/>
          <w:color w:val="FF0000"/>
        </w:rPr>
        <w:t xml:space="preserve">Q/GDW XXX </w:t>
      </w:r>
      <w:r w:rsidRPr="000C5C24">
        <w:rPr>
          <w:rFonts w:ascii="宋体" w:hAnsi="宋体" w:hint="eastAsia"/>
          <w:color w:val="FF0000"/>
        </w:rPr>
        <w:t>配电自动化终端参数配置规范》</w:t>
      </w:r>
      <w:r>
        <w:rPr>
          <w:rFonts w:ascii="宋体" w:hAnsi="宋体" w:hint="eastAsia"/>
          <w:color w:val="000000" w:themeColor="text1"/>
        </w:rPr>
        <w:t>要求。</w:t>
      </w:r>
    </w:p>
    <w:p w14:paraId="6C0CAEE5" w14:textId="77777777" w:rsidR="009E29AA" w:rsidRDefault="00776F09">
      <w:pPr>
        <w:pStyle w:val="23"/>
        <w:numPr>
          <w:ilvl w:val="0"/>
          <w:numId w:val="93"/>
        </w:numPr>
        <w:ind w:firstLineChars="0"/>
        <w:rPr>
          <w:rFonts w:ascii="宋体" w:hAnsi="宋体"/>
          <w:color w:val="000000" w:themeColor="text1"/>
        </w:rPr>
      </w:pPr>
      <w:r>
        <w:rPr>
          <w:rFonts w:ascii="宋体" w:hAnsi="宋体" w:hint="eastAsia"/>
          <w:color w:val="000000" w:themeColor="text1"/>
        </w:rPr>
        <w:t>配电终端历史数据查询与处理</w:t>
      </w:r>
    </w:p>
    <w:p w14:paraId="3D9E75A3" w14:textId="77777777" w:rsidR="009E29AA" w:rsidRDefault="00776F09">
      <w:pPr>
        <w:pStyle w:val="23"/>
        <w:numPr>
          <w:ilvl w:val="0"/>
          <w:numId w:val="95"/>
        </w:numPr>
        <w:ind w:firstLineChars="0"/>
        <w:rPr>
          <w:rFonts w:ascii="宋体" w:hAnsi="宋体"/>
          <w:color w:val="000000" w:themeColor="text1"/>
        </w:rPr>
      </w:pPr>
      <w:r>
        <w:rPr>
          <w:rFonts w:ascii="宋体" w:hAnsi="宋体" w:hint="eastAsia"/>
          <w:color w:val="000000" w:themeColor="text1"/>
        </w:rPr>
        <w:t>支持配电终端遥信、遥测、遥控等历史数据的调阅、处理及展示；</w:t>
      </w:r>
    </w:p>
    <w:p w14:paraId="0313BE2B" w14:textId="77777777" w:rsidR="009E29AA" w:rsidRDefault="00776F09">
      <w:pPr>
        <w:pStyle w:val="23"/>
        <w:numPr>
          <w:ilvl w:val="0"/>
          <w:numId w:val="95"/>
        </w:numPr>
        <w:ind w:firstLineChars="0"/>
        <w:rPr>
          <w:rFonts w:ascii="宋体" w:hAnsi="宋体"/>
          <w:color w:val="000000" w:themeColor="text1"/>
        </w:rPr>
      </w:pPr>
      <w:r>
        <w:rPr>
          <w:rFonts w:ascii="宋体" w:hAnsi="宋体" w:hint="eastAsia"/>
          <w:color w:val="000000" w:themeColor="text1"/>
        </w:rPr>
        <w:t>支持配电终端故障录波数据的调阅、处理及展示处理功能；</w:t>
      </w:r>
    </w:p>
    <w:p w14:paraId="277323D5" w14:textId="77777777" w:rsidR="009E29AA" w:rsidRDefault="00776F09">
      <w:pPr>
        <w:pStyle w:val="23"/>
        <w:numPr>
          <w:ilvl w:val="0"/>
          <w:numId w:val="93"/>
        </w:numPr>
        <w:ind w:firstLineChars="0"/>
        <w:rPr>
          <w:rFonts w:ascii="宋体" w:hAnsi="宋体"/>
          <w:color w:val="000000" w:themeColor="text1"/>
        </w:rPr>
      </w:pPr>
      <w:r>
        <w:rPr>
          <w:rFonts w:ascii="宋体" w:hAnsi="宋体" w:hint="eastAsia"/>
          <w:color w:val="000000" w:themeColor="text1"/>
        </w:rPr>
        <w:t>支持配电终端软件远程升级功能。</w:t>
      </w:r>
    </w:p>
    <w:p w14:paraId="07325C4E" w14:textId="77777777" w:rsidR="009E29AA" w:rsidRDefault="00776F09">
      <w:pPr>
        <w:pStyle w:val="23"/>
        <w:numPr>
          <w:ilvl w:val="0"/>
          <w:numId w:val="93"/>
        </w:numPr>
        <w:ind w:firstLineChars="0"/>
        <w:rPr>
          <w:rFonts w:ascii="宋体" w:hAnsi="宋体"/>
          <w:color w:val="000000" w:themeColor="text1"/>
        </w:rPr>
      </w:pPr>
      <w:r>
        <w:rPr>
          <w:rFonts w:ascii="宋体" w:hAnsi="宋体" w:hint="eastAsia"/>
          <w:color w:val="000000" w:themeColor="text1"/>
        </w:rPr>
        <w:t>配电终端蓄电池远程管理</w:t>
      </w:r>
    </w:p>
    <w:p w14:paraId="320BD01D" w14:textId="77777777" w:rsidR="009E29AA" w:rsidRDefault="00776F09">
      <w:pPr>
        <w:pStyle w:val="23"/>
        <w:numPr>
          <w:ilvl w:val="0"/>
          <w:numId w:val="96"/>
        </w:numPr>
        <w:ind w:firstLineChars="0"/>
        <w:rPr>
          <w:rFonts w:ascii="宋体" w:hAnsi="宋体"/>
          <w:color w:val="000000" w:themeColor="text1"/>
        </w:rPr>
      </w:pPr>
      <w:r>
        <w:rPr>
          <w:rFonts w:ascii="宋体" w:hAnsi="宋体" w:hint="eastAsia"/>
          <w:color w:val="000000" w:themeColor="text1"/>
        </w:rPr>
        <w:t>支持配电终端蓄电池信息监视与分析；</w:t>
      </w:r>
    </w:p>
    <w:p w14:paraId="0A3BAFB8" w14:textId="77777777" w:rsidR="009E29AA" w:rsidRDefault="00776F09">
      <w:pPr>
        <w:pStyle w:val="23"/>
        <w:numPr>
          <w:ilvl w:val="0"/>
          <w:numId w:val="96"/>
        </w:numPr>
        <w:ind w:firstLineChars="0"/>
        <w:rPr>
          <w:rFonts w:ascii="宋体" w:hAnsi="宋体"/>
          <w:color w:val="000000" w:themeColor="text1"/>
        </w:rPr>
      </w:pPr>
      <w:r>
        <w:rPr>
          <w:rFonts w:ascii="宋体" w:hAnsi="宋体" w:hint="eastAsia"/>
          <w:color w:val="000000" w:themeColor="text1"/>
        </w:rPr>
        <w:t>支持配电终端蓄电池远程活化。</w:t>
      </w:r>
    </w:p>
    <w:p w14:paraId="2ED0EEC0" w14:textId="77777777" w:rsidR="009E29AA" w:rsidRDefault="00776F09">
      <w:pPr>
        <w:pStyle w:val="23"/>
        <w:numPr>
          <w:ilvl w:val="0"/>
          <w:numId w:val="93"/>
        </w:numPr>
        <w:ind w:firstLineChars="0"/>
        <w:rPr>
          <w:rFonts w:ascii="宋体" w:hAnsi="宋体"/>
          <w:color w:val="000000" w:themeColor="text1"/>
        </w:rPr>
      </w:pPr>
      <w:r>
        <w:rPr>
          <w:rFonts w:ascii="宋体" w:hAnsi="宋体" w:hint="eastAsia"/>
          <w:color w:val="000000" w:themeColor="text1"/>
        </w:rPr>
        <w:t>配电终端运行工况监视及统计分析</w:t>
      </w:r>
    </w:p>
    <w:p w14:paraId="20640B7A" w14:textId="77777777" w:rsidR="009E29AA" w:rsidRDefault="00776F09">
      <w:pPr>
        <w:pStyle w:val="23"/>
        <w:numPr>
          <w:ilvl w:val="0"/>
          <w:numId w:val="97"/>
        </w:numPr>
        <w:ind w:firstLineChars="0"/>
        <w:rPr>
          <w:rFonts w:ascii="宋体" w:hAnsi="宋体"/>
          <w:color w:val="000000" w:themeColor="text1"/>
        </w:rPr>
      </w:pPr>
      <w:r>
        <w:rPr>
          <w:rFonts w:ascii="宋体" w:hAnsi="宋体" w:hint="eastAsia"/>
          <w:color w:val="000000" w:themeColor="text1"/>
        </w:rPr>
        <w:t>支持配电终端运行工况实时监视；</w:t>
      </w:r>
    </w:p>
    <w:p w14:paraId="391904FD" w14:textId="77777777" w:rsidR="009E29AA" w:rsidRDefault="00776F09">
      <w:pPr>
        <w:pStyle w:val="23"/>
        <w:numPr>
          <w:ilvl w:val="0"/>
          <w:numId w:val="97"/>
        </w:numPr>
        <w:ind w:firstLineChars="0"/>
        <w:rPr>
          <w:rFonts w:ascii="宋体" w:hAnsi="宋体"/>
          <w:color w:val="000000" w:themeColor="text1"/>
        </w:rPr>
      </w:pPr>
      <w:r>
        <w:rPr>
          <w:rFonts w:ascii="宋体" w:hAnsi="宋体" w:hint="eastAsia"/>
          <w:color w:val="000000" w:themeColor="text1"/>
        </w:rPr>
        <w:t>应支持配电终端运行工况统计功能，包括实时在线率、历史在线率统计，终端月停运时间、停运次数统计；</w:t>
      </w:r>
      <w:r>
        <w:rPr>
          <w:rFonts w:ascii="宋体" w:hAnsi="宋体"/>
          <w:color w:val="000000" w:themeColor="text1"/>
        </w:rPr>
        <w:t xml:space="preserve"> </w:t>
      </w:r>
    </w:p>
    <w:p w14:paraId="0FE12432" w14:textId="77777777" w:rsidR="009E29AA" w:rsidRDefault="00776F09">
      <w:pPr>
        <w:pStyle w:val="23"/>
        <w:numPr>
          <w:ilvl w:val="0"/>
          <w:numId w:val="97"/>
        </w:numPr>
        <w:ind w:firstLineChars="0"/>
        <w:rPr>
          <w:rFonts w:ascii="宋体" w:hAnsi="宋体"/>
          <w:color w:val="000000" w:themeColor="text1"/>
        </w:rPr>
      </w:pPr>
      <w:r>
        <w:rPr>
          <w:rFonts w:ascii="宋体" w:hAnsi="宋体" w:hint="eastAsia"/>
          <w:color w:val="000000" w:themeColor="text1"/>
        </w:rPr>
        <w:t>应支持根据配电终端通信方式、所属厂家进行分类统计分析；</w:t>
      </w:r>
    </w:p>
    <w:p w14:paraId="4B36542D" w14:textId="77777777" w:rsidR="009E29AA" w:rsidRDefault="00776F09">
      <w:pPr>
        <w:pStyle w:val="23"/>
        <w:numPr>
          <w:ilvl w:val="0"/>
          <w:numId w:val="97"/>
        </w:numPr>
        <w:ind w:firstLineChars="0"/>
        <w:rPr>
          <w:rFonts w:ascii="宋体" w:hAnsi="宋体"/>
          <w:color w:val="000000" w:themeColor="text1"/>
        </w:rPr>
      </w:pPr>
      <w:r>
        <w:rPr>
          <w:rFonts w:ascii="宋体" w:hAnsi="宋体" w:hint="eastAsia"/>
          <w:color w:val="000000" w:themeColor="text1"/>
        </w:rPr>
        <w:t>应支持配电终端状态感知和信息的收集、处理和展示，包括终端自检、板卡异常、终端运行日志及周边环境信息等。</w:t>
      </w:r>
    </w:p>
    <w:p w14:paraId="7E481D28" w14:textId="77777777" w:rsidR="009E29AA" w:rsidRDefault="00776F09">
      <w:pPr>
        <w:pStyle w:val="23"/>
        <w:numPr>
          <w:ilvl w:val="0"/>
          <w:numId w:val="93"/>
        </w:numPr>
        <w:ind w:firstLineChars="0"/>
        <w:rPr>
          <w:rFonts w:ascii="宋体" w:hAnsi="宋体"/>
          <w:color w:val="000000" w:themeColor="text1"/>
        </w:rPr>
      </w:pPr>
      <w:r>
        <w:rPr>
          <w:rFonts w:ascii="宋体" w:hAnsi="宋体" w:hint="eastAsia"/>
          <w:color w:val="000000" w:themeColor="text1"/>
        </w:rPr>
        <w:t>应具备终端通信通道流量统计及异常报警等功能。</w:t>
      </w:r>
    </w:p>
    <w:p w14:paraId="2F938D6E" w14:textId="3838CEEF" w:rsidR="009E29AA" w:rsidRDefault="00776F09">
      <w:pPr>
        <w:pStyle w:val="3"/>
        <w:spacing w:beforeLines="100" w:before="312" w:afterLines="100" w:after="312" w:line="240" w:lineRule="auto"/>
        <w:ind w:left="0" w:firstLine="0"/>
        <w:rPr>
          <w:rFonts w:ascii="黑体" w:eastAsia="黑体" w:hAnsi="黑体"/>
          <w:b w:val="0"/>
          <w:sz w:val="21"/>
          <w:szCs w:val="21"/>
        </w:rPr>
      </w:pPr>
      <w:r>
        <w:rPr>
          <w:rFonts w:ascii="黑体" w:eastAsia="黑体" w:hAnsi="黑体" w:hint="eastAsia"/>
          <w:b w:val="0"/>
          <w:sz w:val="21"/>
          <w:szCs w:val="21"/>
        </w:rPr>
        <w:t>配电自动化缺陷分析</w:t>
      </w:r>
    </w:p>
    <w:p w14:paraId="4AA57F37"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配电自动化缺陷分析具体要求包括但不限于：</w:t>
      </w:r>
    </w:p>
    <w:p w14:paraId="4A0E3B0B" w14:textId="77777777" w:rsidR="009E29AA" w:rsidRDefault="00776F09">
      <w:pPr>
        <w:pStyle w:val="23"/>
        <w:numPr>
          <w:ilvl w:val="0"/>
          <w:numId w:val="98"/>
        </w:numPr>
        <w:ind w:firstLineChars="0"/>
        <w:rPr>
          <w:rFonts w:ascii="宋体" w:hAnsi="宋体"/>
          <w:color w:val="000000" w:themeColor="text1"/>
        </w:rPr>
      </w:pPr>
      <w:r>
        <w:rPr>
          <w:rFonts w:ascii="宋体" w:hAnsi="宋体" w:hint="eastAsia"/>
          <w:color w:val="000000" w:themeColor="text1"/>
        </w:rPr>
        <w:t>应支持配电自动化缺陷分类及自动分析告警；</w:t>
      </w:r>
    </w:p>
    <w:p w14:paraId="1EFBFB93" w14:textId="77777777" w:rsidR="009E29AA" w:rsidRDefault="00776F09">
      <w:pPr>
        <w:pStyle w:val="23"/>
        <w:numPr>
          <w:ilvl w:val="0"/>
          <w:numId w:val="98"/>
        </w:numPr>
        <w:ind w:firstLineChars="0"/>
        <w:rPr>
          <w:rFonts w:ascii="宋体" w:hAnsi="宋体"/>
          <w:color w:val="000000" w:themeColor="text1"/>
        </w:rPr>
      </w:pPr>
      <w:r>
        <w:rPr>
          <w:rFonts w:ascii="宋体" w:hAnsi="宋体" w:hint="eastAsia"/>
          <w:color w:val="000000" w:themeColor="text1"/>
        </w:rPr>
        <w:t>应具备与</w:t>
      </w:r>
      <w:r>
        <w:rPr>
          <w:rFonts w:ascii="宋体" w:hAnsi="宋体"/>
          <w:color w:val="000000" w:themeColor="text1"/>
        </w:rPr>
        <w:t>PMS2.0</w:t>
      </w:r>
      <w:r>
        <w:rPr>
          <w:rFonts w:ascii="宋体" w:hAnsi="宋体" w:hint="eastAsia"/>
          <w:color w:val="000000" w:themeColor="text1"/>
        </w:rPr>
        <w:t>缺陷管理数据交互与处理功能；</w:t>
      </w:r>
    </w:p>
    <w:p w14:paraId="43EF036E" w14:textId="77777777" w:rsidR="009E29AA" w:rsidRDefault="00776F09">
      <w:pPr>
        <w:pStyle w:val="23"/>
        <w:numPr>
          <w:ilvl w:val="0"/>
          <w:numId w:val="98"/>
        </w:numPr>
        <w:ind w:firstLineChars="0"/>
        <w:rPr>
          <w:rFonts w:ascii="宋体" w:hAnsi="宋体"/>
          <w:color w:val="000000" w:themeColor="text1"/>
        </w:rPr>
      </w:pPr>
      <w:r>
        <w:rPr>
          <w:rFonts w:ascii="宋体" w:hAnsi="宋体" w:hint="eastAsia"/>
          <w:color w:val="000000" w:themeColor="text1"/>
        </w:rPr>
        <w:t>应具备针对已消除缺陷自动校验功能。</w:t>
      </w:r>
    </w:p>
    <w:p w14:paraId="4363624F" w14:textId="78FF8B1D" w:rsidR="009E29AA" w:rsidRDefault="00776F09">
      <w:pPr>
        <w:pStyle w:val="3"/>
        <w:spacing w:beforeLines="100" w:before="312" w:afterLines="100" w:after="312" w:line="240" w:lineRule="auto"/>
        <w:ind w:left="0" w:firstLine="0"/>
        <w:rPr>
          <w:rFonts w:ascii="黑体" w:eastAsia="黑体" w:hAnsi="黑体"/>
          <w:b w:val="0"/>
          <w:sz w:val="21"/>
          <w:szCs w:val="21"/>
        </w:rPr>
      </w:pPr>
      <w:r>
        <w:rPr>
          <w:rFonts w:ascii="黑体" w:eastAsia="黑体" w:hAnsi="黑体" w:hint="eastAsia"/>
          <w:b w:val="0"/>
          <w:sz w:val="21"/>
          <w:szCs w:val="21"/>
        </w:rPr>
        <w:t>设备（环境）状态监测</w:t>
      </w:r>
    </w:p>
    <w:p w14:paraId="56BF5840" w14:textId="77777777" w:rsidR="009E29AA" w:rsidRDefault="00776F09">
      <w:pPr>
        <w:pStyle w:val="Default"/>
        <w:ind w:firstLine="420"/>
        <w:rPr>
          <w:rFonts w:hAnsi="宋体"/>
          <w:sz w:val="21"/>
          <w:szCs w:val="21"/>
        </w:rPr>
      </w:pPr>
      <w:r>
        <w:rPr>
          <w:rFonts w:hAnsi="宋体" w:hint="eastAsia"/>
          <w:sz w:val="21"/>
          <w:szCs w:val="21"/>
        </w:rPr>
        <w:t>设备（环境）状态监测具体要求包括但不限于：</w:t>
      </w:r>
    </w:p>
    <w:p w14:paraId="05A96A24" w14:textId="77777777" w:rsidR="009E29AA" w:rsidRDefault="00776F09">
      <w:pPr>
        <w:pStyle w:val="Default"/>
        <w:numPr>
          <w:ilvl w:val="0"/>
          <w:numId w:val="99"/>
        </w:numPr>
        <w:rPr>
          <w:rFonts w:hAnsi="宋体"/>
          <w:sz w:val="21"/>
          <w:szCs w:val="21"/>
        </w:rPr>
      </w:pPr>
      <w:r>
        <w:rPr>
          <w:rFonts w:hAnsi="宋体" w:hint="eastAsia"/>
          <w:sz w:val="21"/>
          <w:szCs w:val="21"/>
        </w:rPr>
        <w:t>应支持配电站房、配电电缆、架空线路、配电开关、配电变压器等设备电气、环境、通道等状态的在线监测；</w:t>
      </w:r>
    </w:p>
    <w:p w14:paraId="4F59A737" w14:textId="77777777" w:rsidR="009E29AA" w:rsidRDefault="00776F09">
      <w:pPr>
        <w:pStyle w:val="Default"/>
        <w:numPr>
          <w:ilvl w:val="0"/>
          <w:numId w:val="99"/>
        </w:numPr>
        <w:rPr>
          <w:rFonts w:hAnsi="宋体"/>
          <w:sz w:val="21"/>
          <w:szCs w:val="21"/>
        </w:rPr>
      </w:pPr>
      <w:r>
        <w:rPr>
          <w:rFonts w:hAnsi="宋体" w:hint="eastAsia"/>
          <w:sz w:val="21"/>
          <w:szCs w:val="21"/>
        </w:rPr>
        <w:t>应支持配电网运行态势和设备状态感知，为配电设备的综合评价及辅助决策提供数据支撑；</w:t>
      </w:r>
    </w:p>
    <w:p w14:paraId="3D70D567" w14:textId="77777777" w:rsidR="009E29AA" w:rsidRDefault="00776F09">
      <w:pPr>
        <w:pStyle w:val="Default"/>
        <w:numPr>
          <w:ilvl w:val="0"/>
          <w:numId w:val="99"/>
        </w:numPr>
        <w:rPr>
          <w:rFonts w:hAnsi="宋体"/>
          <w:sz w:val="21"/>
          <w:szCs w:val="21"/>
        </w:rPr>
      </w:pPr>
      <w:r>
        <w:rPr>
          <w:rFonts w:hAnsi="宋体" w:hint="eastAsia"/>
          <w:sz w:val="21"/>
          <w:szCs w:val="21"/>
        </w:rPr>
        <w:t>应支持配电设备状态评估及异常告警。</w:t>
      </w:r>
    </w:p>
    <w:p w14:paraId="2CB7A3E4" w14:textId="7E88BD36" w:rsidR="009E29AA" w:rsidRDefault="00776F09">
      <w:pPr>
        <w:pStyle w:val="3"/>
        <w:spacing w:beforeLines="100" w:before="312" w:afterLines="100" w:after="312" w:line="240" w:lineRule="auto"/>
        <w:ind w:left="0" w:firstLine="0"/>
        <w:rPr>
          <w:rFonts w:ascii="黑体" w:eastAsia="黑体" w:hAnsi="黑体"/>
          <w:b w:val="0"/>
          <w:sz w:val="21"/>
          <w:szCs w:val="21"/>
        </w:rPr>
      </w:pPr>
      <w:r>
        <w:rPr>
          <w:rFonts w:ascii="黑体" w:eastAsia="黑体" w:hAnsi="黑体" w:hint="eastAsia"/>
          <w:b w:val="0"/>
          <w:sz w:val="21"/>
          <w:szCs w:val="21"/>
        </w:rPr>
        <w:t>配电网供电能力分析评估</w:t>
      </w:r>
    </w:p>
    <w:p w14:paraId="1C1722A5" w14:textId="77777777" w:rsidR="009E29AA" w:rsidRDefault="00776F09">
      <w:pPr>
        <w:pStyle w:val="Default"/>
        <w:ind w:firstLineChars="200" w:firstLine="420"/>
        <w:rPr>
          <w:rFonts w:hAnsi="宋体"/>
          <w:sz w:val="21"/>
          <w:szCs w:val="21"/>
        </w:rPr>
      </w:pPr>
      <w:r>
        <w:rPr>
          <w:rFonts w:hAnsi="宋体" w:hint="eastAsia"/>
          <w:sz w:val="21"/>
          <w:szCs w:val="21"/>
        </w:rPr>
        <w:t>利用配电自动化运行数据，结合已有配电网模型及参数，对配电网供电能力进行评估分析，</w:t>
      </w:r>
      <w:r>
        <w:rPr>
          <w:rFonts w:hAnsi="宋体"/>
          <w:sz w:val="21"/>
          <w:szCs w:val="21"/>
        </w:rPr>
        <w:t>具体包括但不限于：</w:t>
      </w:r>
    </w:p>
    <w:p w14:paraId="3E98CBFD" w14:textId="77777777" w:rsidR="009E29AA" w:rsidRDefault="00776F09">
      <w:pPr>
        <w:pStyle w:val="Default"/>
        <w:numPr>
          <w:ilvl w:val="0"/>
          <w:numId w:val="100"/>
        </w:numPr>
        <w:rPr>
          <w:rFonts w:hAnsi="宋体"/>
          <w:sz w:val="21"/>
          <w:szCs w:val="21"/>
        </w:rPr>
      </w:pPr>
      <w:r>
        <w:rPr>
          <w:rFonts w:hAnsi="宋体" w:hint="eastAsia"/>
          <w:sz w:val="21"/>
          <w:szCs w:val="21"/>
        </w:rPr>
        <w:t>支持对配电网网架供电能力薄弱环节分析</w:t>
      </w:r>
      <w:r>
        <w:rPr>
          <w:rFonts w:hAnsi="宋体"/>
          <w:sz w:val="21"/>
          <w:szCs w:val="21"/>
        </w:rPr>
        <w:t>；</w:t>
      </w:r>
    </w:p>
    <w:p w14:paraId="06D67DA8" w14:textId="77777777" w:rsidR="009E29AA" w:rsidRDefault="00776F09">
      <w:pPr>
        <w:pStyle w:val="Default"/>
        <w:numPr>
          <w:ilvl w:val="0"/>
          <w:numId w:val="100"/>
        </w:numPr>
        <w:rPr>
          <w:rFonts w:hAnsi="宋体"/>
          <w:sz w:val="21"/>
          <w:szCs w:val="21"/>
        </w:rPr>
      </w:pPr>
      <w:r>
        <w:rPr>
          <w:rFonts w:hAnsi="宋体" w:hint="eastAsia"/>
          <w:sz w:val="21"/>
          <w:szCs w:val="21"/>
        </w:rPr>
        <w:t>支持对配电网负荷分布统计分析，对负荷区域分布、时段分布、区域负荷密度、负荷增长率等数据的分析计算；</w:t>
      </w:r>
    </w:p>
    <w:p w14:paraId="6D9F5A37" w14:textId="77777777" w:rsidR="009E29AA" w:rsidRDefault="00776F09">
      <w:pPr>
        <w:pStyle w:val="23"/>
        <w:widowControl/>
        <w:numPr>
          <w:ilvl w:val="0"/>
          <w:numId w:val="100"/>
        </w:numPr>
        <w:spacing w:before="100" w:beforeAutospacing="1" w:after="100" w:afterAutospacing="1" w:line="312" w:lineRule="atLeast"/>
        <w:ind w:firstLineChars="0"/>
        <w:jc w:val="left"/>
        <w:rPr>
          <w:rFonts w:ascii="宋体" w:hAnsi="宋体" w:cs="宋体"/>
          <w:kern w:val="0"/>
          <w:szCs w:val="21"/>
        </w:rPr>
      </w:pPr>
      <w:r>
        <w:rPr>
          <w:rFonts w:ascii="宋体" w:hAnsi="宋体" w:cs="宋体" w:hint="eastAsia"/>
          <w:kern w:val="0"/>
          <w:szCs w:val="21"/>
        </w:rPr>
        <w:lastRenderedPageBreak/>
        <w:t>支持线路和设备重载、过载、</w:t>
      </w:r>
      <w:r>
        <w:rPr>
          <w:rFonts w:ascii="宋体" w:hAnsi="宋体" w:cs="宋体"/>
          <w:kern w:val="0"/>
          <w:szCs w:val="21"/>
        </w:rPr>
        <w:t>季节性用电</w:t>
      </w:r>
      <w:r>
        <w:rPr>
          <w:rFonts w:ascii="宋体" w:hAnsi="宋体" w:cs="宋体" w:hint="eastAsia"/>
          <w:kern w:val="0"/>
          <w:szCs w:val="21"/>
        </w:rPr>
        <w:t>特性分析与预警；</w:t>
      </w:r>
    </w:p>
    <w:p w14:paraId="1554D510" w14:textId="77777777" w:rsidR="009E29AA" w:rsidRDefault="00776F09">
      <w:pPr>
        <w:pStyle w:val="Default"/>
        <w:numPr>
          <w:ilvl w:val="0"/>
          <w:numId w:val="100"/>
        </w:numPr>
        <w:rPr>
          <w:rFonts w:hAnsi="宋体"/>
          <w:sz w:val="21"/>
          <w:szCs w:val="21"/>
        </w:rPr>
      </w:pPr>
      <w:r>
        <w:rPr>
          <w:rFonts w:hAnsi="宋体" w:hint="eastAsia"/>
          <w:sz w:val="21"/>
          <w:szCs w:val="21"/>
        </w:rPr>
        <w:t>支持线路在线</w:t>
      </w:r>
      <w:r>
        <w:rPr>
          <w:rFonts w:hAnsi="宋体"/>
          <w:sz w:val="21"/>
          <w:szCs w:val="21"/>
        </w:rPr>
        <w:t>N-1分析。</w:t>
      </w:r>
    </w:p>
    <w:p w14:paraId="727E7BA2" w14:textId="5ECFAD30" w:rsidR="009E29AA" w:rsidRDefault="00776F09">
      <w:pPr>
        <w:pStyle w:val="3"/>
        <w:spacing w:beforeLines="100" w:before="312" w:afterLines="100" w:after="312" w:line="240" w:lineRule="auto"/>
        <w:ind w:left="0" w:firstLine="0"/>
        <w:rPr>
          <w:rFonts w:ascii="黑体" w:eastAsia="黑体" w:hAnsi="黑体"/>
          <w:b w:val="0"/>
          <w:sz w:val="21"/>
          <w:szCs w:val="21"/>
        </w:rPr>
      </w:pPr>
      <w:r>
        <w:rPr>
          <w:rFonts w:ascii="黑体" w:eastAsia="黑体" w:hAnsi="黑体" w:hint="eastAsia"/>
          <w:b w:val="0"/>
          <w:sz w:val="21"/>
          <w:szCs w:val="21"/>
        </w:rPr>
        <w:t>信息共享与发布</w:t>
      </w:r>
    </w:p>
    <w:p w14:paraId="7959F839"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系统信息发布与共享具体要求包括但不限于：</w:t>
      </w:r>
    </w:p>
    <w:p w14:paraId="0B94A503" w14:textId="77777777" w:rsidR="009E29AA" w:rsidRDefault="00776F09">
      <w:pPr>
        <w:pStyle w:val="23"/>
        <w:numPr>
          <w:ilvl w:val="0"/>
          <w:numId w:val="101"/>
        </w:numPr>
        <w:spacing w:line="312" w:lineRule="exact"/>
        <w:ind w:firstLineChars="0"/>
        <w:rPr>
          <w:rFonts w:ascii="宋体" w:hAnsi="宋体"/>
          <w:color w:val="000000" w:themeColor="text1"/>
        </w:rPr>
      </w:pPr>
      <w:r>
        <w:rPr>
          <w:rFonts w:ascii="宋体" w:hAnsi="宋体" w:hint="eastAsia"/>
          <w:color w:val="000000" w:themeColor="text1"/>
        </w:rPr>
        <w:t>信息共享与发布支持的数据应至少包含以下几类：</w:t>
      </w:r>
    </w:p>
    <w:p w14:paraId="608B12C5" w14:textId="77777777" w:rsidR="009E29AA" w:rsidRDefault="00776F09">
      <w:pPr>
        <w:pStyle w:val="23"/>
        <w:numPr>
          <w:ilvl w:val="0"/>
          <w:numId w:val="102"/>
        </w:numPr>
        <w:spacing w:line="312" w:lineRule="exact"/>
        <w:ind w:firstLineChars="0"/>
        <w:rPr>
          <w:rFonts w:ascii="宋体" w:hAnsi="宋体"/>
          <w:color w:val="000000" w:themeColor="text1"/>
        </w:rPr>
      </w:pPr>
      <w:r>
        <w:rPr>
          <w:rFonts w:ascii="宋体" w:hAnsi="宋体" w:hint="eastAsia"/>
          <w:color w:val="000000" w:themeColor="text1"/>
        </w:rPr>
        <w:t>配电网模型；</w:t>
      </w:r>
    </w:p>
    <w:p w14:paraId="525BEFA0" w14:textId="77777777" w:rsidR="009E29AA" w:rsidRDefault="00776F09">
      <w:pPr>
        <w:pStyle w:val="23"/>
        <w:numPr>
          <w:ilvl w:val="0"/>
          <w:numId w:val="102"/>
        </w:numPr>
        <w:spacing w:line="312" w:lineRule="exact"/>
        <w:ind w:firstLineChars="0"/>
        <w:rPr>
          <w:rFonts w:ascii="宋体" w:hAnsi="宋体"/>
          <w:color w:val="000000" w:themeColor="text1"/>
        </w:rPr>
      </w:pPr>
      <w:r>
        <w:rPr>
          <w:rFonts w:ascii="宋体" w:hAnsi="宋体" w:hint="eastAsia"/>
          <w:color w:val="000000" w:themeColor="text1"/>
        </w:rPr>
        <w:t>系统各类接线图；</w:t>
      </w:r>
    </w:p>
    <w:p w14:paraId="2C04A1B8" w14:textId="77777777" w:rsidR="009E29AA" w:rsidRDefault="00776F09">
      <w:pPr>
        <w:pStyle w:val="23"/>
        <w:numPr>
          <w:ilvl w:val="0"/>
          <w:numId w:val="102"/>
        </w:numPr>
        <w:spacing w:line="312" w:lineRule="exact"/>
        <w:ind w:firstLineChars="0"/>
        <w:rPr>
          <w:rFonts w:ascii="宋体" w:hAnsi="宋体"/>
          <w:color w:val="000000" w:themeColor="text1"/>
        </w:rPr>
      </w:pPr>
      <w:r>
        <w:rPr>
          <w:rFonts w:ascii="宋体" w:hAnsi="宋体" w:hint="eastAsia"/>
          <w:color w:val="000000" w:themeColor="text1"/>
        </w:rPr>
        <w:t>配电网实时运行数据；</w:t>
      </w:r>
    </w:p>
    <w:p w14:paraId="48BCEC74" w14:textId="77777777" w:rsidR="009E29AA" w:rsidRDefault="00776F09">
      <w:pPr>
        <w:pStyle w:val="23"/>
        <w:numPr>
          <w:ilvl w:val="0"/>
          <w:numId w:val="102"/>
        </w:numPr>
        <w:spacing w:line="312" w:lineRule="exact"/>
        <w:ind w:firstLineChars="0"/>
        <w:rPr>
          <w:rFonts w:ascii="宋体" w:hAnsi="宋体"/>
          <w:color w:val="000000" w:themeColor="text1"/>
        </w:rPr>
      </w:pPr>
      <w:r>
        <w:rPr>
          <w:rFonts w:ascii="宋体" w:hAnsi="宋体" w:hint="eastAsia"/>
          <w:color w:val="000000" w:themeColor="text1"/>
        </w:rPr>
        <w:t>配电网历史采样数据；</w:t>
      </w:r>
    </w:p>
    <w:p w14:paraId="12C80B77" w14:textId="77777777" w:rsidR="009E29AA" w:rsidRDefault="00776F09">
      <w:pPr>
        <w:pStyle w:val="23"/>
        <w:numPr>
          <w:ilvl w:val="0"/>
          <w:numId w:val="102"/>
        </w:numPr>
        <w:spacing w:line="312" w:lineRule="exact"/>
        <w:ind w:firstLineChars="0"/>
        <w:rPr>
          <w:rFonts w:ascii="宋体" w:hAnsi="宋体"/>
          <w:color w:val="000000" w:themeColor="text1"/>
        </w:rPr>
      </w:pPr>
      <w:r>
        <w:rPr>
          <w:rFonts w:ascii="宋体" w:hAnsi="宋体" w:hint="eastAsia"/>
          <w:color w:val="000000" w:themeColor="text1"/>
        </w:rPr>
        <w:t>故障处理等应用分析结果；</w:t>
      </w:r>
    </w:p>
    <w:p w14:paraId="1F6C883C" w14:textId="77777777" w:rsidR="009E29AA" w:rsidRDefault="00776F09">
      <w:pPr>
        <w:pStyle w:val="23"/>
        <w:numPr>
          <w:ilvl w:val="0"/>
          <w:numId w:val="102"/>
        </w:numPr>
        <w:spacing w:line="312" w:lineRule="exact"/>
        <w:ind w:firstLineChars="0"/>
        <w:rPr>
          <w:rFonts w:ascii="宋体" w:hAnsi="宋体"/>
          <w:color w:val="000000" w:themeColor="text1"/>
        </w:rPr>
      </w:pPr>
      <w:r>
        <w:rPr>
          <w:rFonts w:ascii="宋体" w:hAnsi="宋体" w:hint="eastAsia"/>
          <w:color w:val="000000" w:themeColor="text1"/>
        </w:rPr>
        <w:t>电网分析等应用分析计算服务；</w:t>
      </w:r>
    </w:p>
    <w:p w14:paraId="21B31B86" w14:textId="77777777" w:rsidR="009E29AA" w:rsidRDefault="00776F09">
      <w:pPr>
        <w:pStyle w:val="23"/>
        <w:numPr>
          <w:ilvl w:val="0"/>
          <w:numId w:val="102"/>
        </w:numPr>
        <w:spacing w:line="312" w:lineRule="exact"/>
        <w:ind w:firstLineChars="0"/>
        <w:rPr>
          <w:rFonts w:ascii="宋体" w:hAnsi="宋体"/>
          <w:color w:val="000000" w:themeColor="text1"/>
        </w:rPr>
      </w:pPr>
      <w:r>
        <w:rPr>
          <w:rFonts w:ascii="宋体" w:hAnsi="宋体" w:hint="eastAsia"/>
          <w:color w:val="000000" w:themeColor="text1"/>
        </w:rPr>
        <w:t>系统各类报表；</w:t>
      </w:r>
    </w:p>
    <w:p w14:paraId="6F33A038" w14:textId="77777777" w:rsidR="009E29AA" w:rsidRDefault="00776F09">
      <w:pPr>
        <w:pStyle w:val="23"/>
        <w:numPr>
          <w:ilvl w:val="0"/>
          <w:numId w:val="102"/>
        </w:numPr>
        <w:spacing w:line="312" w:lineRule="exact"/>
        <w:ind w:firstLineChars="0"/>
        <w:rPr>
          <w:rFonts w:ascii="宋体" w:hAnsi="宋体"/>
          <w:color w:val="000000" w:themeColor="text1"/>
        </w:rPr>
      </w:pPr>
      <w:r>
        <w:rPr>
          <w:rFonts w:ascii="宋体" w:hAnsi="宋体" w:hint="eastAsia"/>
          <w:color w:val="000000" w:themeColor="text1"/>
        </w:rPr>
        <w:t>配电主站运行工况。</w:t>
      </w:r>
    </w:p>
    <w:p w14:paraId="2A967B8E" w14:textId="77777777" w:rsidR="009E29AA" w:rsidRDefault="00776F09">
      <w:pPr>
        <w:pStyle w:val="23"/>
        <w:numPr>
          <w:ilvl w:val="0"/>
          <w:numId w:val="101"/>
        </w:numPr>
        <w:spacing w:line="312" w:lineRule="exact"/>
        <w:ind w:firstLineChars="0"/>
        <w:rPr>
          <w:rFonts w:ascii="宋体" w:hAnsi="宋体"/>
          <w:color w:val="000000" w:themeColor="text1"/>
        </w:rPr>
      </w:pPr>
      <w:r>
        <w:rPr>
          <w:rFonts w:ascii="宋体" w:hAnsi="宋体" w:hint="eastAsia"/>
          <w:color w:val="000000" w:themeColor="text1"/>
        </w:rPr>
        <w:t>系统发布与共享应进行严格的权限限制，限制不同人员的数据访问范围，保证数据的安全性。</w:t>
      </w:r>
    </w:p>
    <w:p w14:paraId="6A0ED01F" w14:textId="77777777" w:rsidR="009E29AA" w:rsidRDefault="00776F09">
      <w:pPr>
        <w:pStyle w:val="23"/>
        <w:numPr>
          <w:ilvl w:val="0"/>
          <w:numId w:val="101"/>
        </w:numPr>
        <w:spacing w:line="312" w:lineRule="exact"/>
        <w:ind w:firstLineChars="0"/>
        <w:rPr>
          <w:rFonts w:ascii="宋体" w:hAnsi="宋体"/>
          <w:color w:val="000000" w:themeColor="text1"/>
        </w:rPr>
      </w:pPr>
      <w:r>
        <w:rPr>
          <w:rFonts w:ascii="宋体" w:hAnsi="宋体" w:hint="eastAsia"/>
          <w:color w:val="000000" w:themeColor="text1"/>
        </w:rPr>
        <w:t>支持配电网实时运行状态、历史数据、统计分析结果、故障分析结果等信息</w:t>
      </w:r>
      <w:r>
        <w:rPr>
          <w:rFonts w:ascii="宋体" w:hAnsi="宋体"/>
          <w:color w:val="000000" w:themeColor="text1"/>
        </w:rPr>
        <w:t>WEB发布功能，具体要求内容但不限于：</w:t>
      </w:r>
    </w:p>
    <w:p w14:paraId="555337C9" w14:textId="77777777" w:rsidR="009E29AA" w:rsidRDefault="00776F09">
      <w:pPr>
        <w:pStyle w:val="23"/>
        <w:numPr>
          <w:ilvl w:val="0"/>
          <w:numId w:val="103"/>
        </w:numPr>
        <w:spacing w:line="312" w:lineRule="exact"/>
        <w:ind w:leftChars="200" w:left="840" w:firstLineChars="0"/>
        <w:rPr>
          <w:rFonts w:ascii="宋体" w:hAnsi="宋体"/>
          <w:color w:val="000000" w:themeColor="text1"/>
        </w:rPr>
      </w:pPr>
      <w:r>
        <w:rPr>
          <w:rFonts w:ascii="宋体" w:hAnsi="宋体" w:hint="eastAsia"/>
          <w:color w:val="000000" w:themeColor="text1"/>
        </w:rPr>
        <w:t>支持各类画面浏览，支持对配电网图形的画面显示功能，包含全图显示、纵横比例显示、全图放大缩小、区域放大、图形拖放等功能；</w:t>
      </w:r>
    </w:p>
    <w:p w14:paraId="749003E4" w14:textId="77777777" w:rsidR="009E29AA" w:rsidRDefault="00776F09">
      <w:pPr>
        <w:pStyle w:val="23"/>
        <w:numPr>
          <w:ilvl w:val="0"/>
          <w:numId w:val="103"/>
        </w:numPr>
        <w:spacing w:line="312" w:lineRule="exact"/>
        <w:ind w:leftChars="200" w:left="840" w:firstLineChars="0"/>
        <w:rPr>
          <w:rFonts w:ascii="宋体" w:hAnsi="宋体"/>
          <w:color w:val="000000" w:themeColor="text1"/>
        </w:rPr>
      </w:pPr>
      <w:r>
        <w:rPr>
          <w:rFonts w:ascii="宋体" w:hAnsi="宋体" w:hint="eastAsia"/>
          <w:color w:val="000000" w:themeColor="text1"/>
        </w:rPr>
        <w:t>支持数据查询，支持配电网实时数据及历史数据的查询、统计，支持对故障信息的查询、统计、分析；</w:t>
      </w:r>
    </w:p>
    <w:p w14:paraId="53F234EB" w14:textId="77777777" w:rsidR="009E29AA" w:rsidRDefault="00776F09">
      <w:pPr>
        <w:pStyle w:val="23"/>
        <w:numPr>
          <w:ilvl w:val="0"/>
          <w:numId w:val="103"/>
        </w:numPr>
        <w:spacing w:line="312" w:lineRule="exact"/>
        <w:ind w:leftChars="200" w:left="840" w:firstLineChars="0"/>
        <w:rPr>
          <w:rFonts w:ascii="宋体" w:hAnsi="宋体"/>
          <w:color w:val="000000" w:themeColor="text1"/>
        </w:rPr>
      </w:pPr>
      <w:r>
        <w:rPr>
          <w:rFonts w:ascii="宋体" w:hAnsi="宋体" w:hint="eastAsia"/>
          <w:color w:val="000000" w:themeColor="text1"/>
        </w:rPr>
        <w:t>支持报表浏览，发布功能应当包含报表生成功能，当对指定厂站、馈线、开关站、环网柜、配网设备等电力设备进行报表操作时，应当能够及时根据指定的报表格式生成相应的系统报表；</w:t>
      </w:r>
    </w:p>
    <w:p w14:paraId="0DE4F537" w14:textId="77777777" w:rsidR="009E29AA" w:rsidRDefault="00776F09">
      <w:pPr>
        <w:pStyle w:val="23"/>
        <w:numPr>
          <w:ilvl w:val="0"/>
          <w:numId w:val="103"/>
        </w:numPr>
        <w:spacing w:line="312" w:lineRule="exact"/>
        <w:ind w:leftChars="200" w:left="840" w:firstLineChars="0"/>
        <w:rPr>
          <w:rFonts w:ascii="宋体" w:hAnsi="宋体"/>
          <w:color w:val="000000" w:themeColor="text1"/>
        </w:rPr>
      </w:pPr>
      <w:r>
        <w:rPr>
          <w:rFonts w:ascii="宋体" w:hAnsi="宋体" w:hint="eastAsia"/>
          <w:color w:val="000000" w:themeColor="text1"/>
        </w:rPr>
        <w:t>支持终端运维管理，支持在对终端实时运行工况、报文等运维信息的查询、统计、分析，支持对配电终端进行参数远程设置等管理；</w:t>
      </w:r>
    </w:p>
    <w:p w14:paraId="239FEA4B" w14:textId="77777777" w:rsidR="009E29AA" w:rsidRDefault="00776F09">
      <w:pPr>
        <w:pStyle w:val="23"/>
        <w:numPr>
          <w:ilvl w:val="0"/>
          <w:numId w:val="103"/>
        </w:numPr>
        <w:spacing w:line="312" w:lineRule="exact"/>
        <w:ind w:leftChars="200" w:left="840" w:firstLineChars="0"/>
        <w:rPr>
          <w:rFonts w:ascii="宋体" w:hAnsi="宋体"/>
          <w:color w:val="000000" w:themeColor="text1"/>
        </w:rPr>
      </w:pPr>
      <w:r>
        <w:rPr>
          <w:rFonts w:ascii="宋体" w:hAnsi="宋体" w:hint="eastAsia"/>
          <w:color w:val="000000" w:themeColor="text1"/>
        </w:rPr>
        <w:t>支持地理图上的电网及设备操作与显示，地理图应实现免维护。</w:t>
      </w:r>
    </w:p>
    <w:p w14:paraId="48EBF246" w14:textId="77777777" w:rsidR="009E29AA" w:rsidRDefault="00776F09">
      <w:pPr>
        <w:pStyle w:val="23"/>
        <w:numPr>
          <w:ilvl w:val="0"/>
          <w:numId w:val="101"/>
        </w:numPr>
        <w:spacing w:line="312" w:lineRule="exact"/>
        <w:ind w:firstLineChars="0"/>
      </w:pPr>
      <w:r>
        <w:rPr>
          <w:rFonts w:ascii="宋体" w:hAnsi="宋体" w:hint="eastAsia"/>
          <w:color w:val="000000" w:themeColor="text1"/>
        </w:rPr>
        <w:t>应支持基于服务的数据订阅</w:t>
      </w:r>
      <w:r>
        <w:rPr>
          <w:rFonts w:ascii="宋体" w:hAnsi="宋体"/>
          <w:color w:val="000000" w:themeColor="text1"/>
        </w:rPr>
        <w:t>/</w:t>
      </w:r>
      <w:r>
        <w:rPr>
          <w:rFonts w:ascii="宋体" w:hAnsi="宋体" w:hint="eastAsia"/>
          <w:color w:val="000000" w:themeColor="text1"/>
        </w:rPr>
        <w:t>发布机制，接口遵循</w:t>
      </w:r>
      <w:r>
        <w:rPr>
          <w:rFonts w:ascii="宋体" w:hAnsi="宋体"/>
          <w:color w:val="000000" w:themeColor="text1"/>
        </w:rPr>
        <w:t>IEC61970/61968</w:t>
      </w:r>
      <w:r>
        <w:rPr>
          <w:rFonts w:ascii="宋体" w:hAnsi="宋体" w:hint="eastAsia"/>
          <w:color w:val="000000" w:themeColor="text1"/>
        </w:rPr>
        <w:t>标准的数据格式规范及服务规范。</w:t>
      </w:r>
      <w:r>
        <w:rPr>
          <w:rFonts w:ascii="宋体" w:hAnsi="宋体"/>
          <w:color w:val="000000" w:themeColor="text1"/>
        </w:rPr>
        <w:t xml:space="preserve"> </w:t>
      </w:r>
    </w:p>
    <w:p w14:paraId="1EBA35A8" w14:textId="77777777" w:rsidR="009E29AA" w:rsidRDefault="00776F09">
      <w:pPr>
        <w:pStyle w:val="23"/>
        <w:numPr>
          <w:ilvl w:val="0"/>
          <w:numId w:val="101"/>
        </w:numPr>
        <w:spacing w:line="312" w:lineRule="exact"/>
        <w:ind w:firstLineChars="0"/>
        <w:rPr>
          <w:rFonts w:ascii="宋体" w:hAnsi="宋体"/>
          <w:szCs w:val="21"/>
        </w:rPr>
      </w:pPr>
      <w:r>
        <w:rPr>
          <w:rFonts w:ascii="宋体" w:hAnsi="宋体" w:hint="eastAsia"/>
          <w:szCs w:val="21"/>
        </w:rPr>
        <w:t>配电自动化运行</w:t>
      </w:r>
      <w:r>
        <w:rPr>
          <w:rFonts w:ascii="宋体" w:hAnsi="宋体"/>
          <w:szCs w:val="21"/>
        </w:rPr>
        <w:t>分析</w:t>
      </w:r>
    </w:p>
    <w:p w14:paraId="68A939C8" w14:textId="77777777" w:rsidR="009E29AA" w:rsidRDefault="00776F09">
      <w:pPr>
        <w:pStyle w:val="Default"/>
        <w:ind w:firstLine="420"/>
        <w:rPr>
          <w:rFonts w:hAnsi="宋体"/>
          <w:sz w:val="21"/>
          <w:szCs w:val="21"/>
        </w:rPr>
      </w:pPr>
      <w:r>
        <w:rPr>
          <w:rFonts w:hAnsi="宋体" w:hint="eastAsia"/>
          <w:sz w:val="21"/>
          <w:szCs w:val="21"/>
        </w:rPr>
        <w:t>配电自动化运行分析具体要求包括但不限于：</w:t>
      </w:r>
    </w:p>
    <w:p w14:paraId="3F1A9FFF" w14:textId="77777777" w:rsidR="009E29AA" w:rsidRDefault="00776F09">
      <w:pPr>
        <w:pStyle w:val="Default"/>
        <w:numPr>
          <w:ilvl w:val="0"/>
          <w:numId w:val="104"/>
        </w:numPr>
        <w:rPr>
          <w:rFonts w:hAnsi="宋体"/>
          <w:szCs w:val="21"/>
        </w:rPr>
      </w:pPr>
      <w:r>
        <w:rPr>
          <w:rFonts w:hAnsi="宋体" w:hint="eastAsia"/>
          <w:sz w:val="21"/>
          <w:szCs w:val="21"/>
        </w:rPr>
        <w:t>支持终端台账信息统计分析；</w:t>
      </w:r>
    </w:p>
    <w:p w14:paraId="7B78DA84" w14:textId="77777777" w:rsidR="009E29AA" w:rsidRDefault="00776F09">
      <w:pPr>
        <w:pStyle w:val="Default"/>
        <w:numPr>
          <w:ilvl w:val="0"/>
          <w:numId w:val="104"/>
        </w:numPr>
        <w:rPr>
          <w:rFonts w:hAnsi="宋体"/>
          <w:szCs w:val="21"/>
        </w:rPr>
      </w:pPr>
      <w:r>
        <w:rPr>
          <w:rFonts w:hAnsi="宋体" w:hint="eastAsia"/>
          <w:sz w:val="21"/>
          <w:szCs w:val="21"/>
        </w:rPr>
        <w:t>支持主站在线率统计分析；</w:t>
      </w:r>
    </w:p>
    <w:p w14:paraId="6663F4D5" w14:textId="77777777" w:rsidR="009E29AA" w:rsidRDefault="00776F09">
      <w:pPr>
        <w:pStyle w:val="Default"/>
        <w:numPr>
          <w:ilvl w:val="0"/>
          <w:numId w:val="104"/>
        </w:numPr>
        <w:rPr>
          <w:rFonts w:hAnsi="宋体"/>
          <w:szCs w:val="21"/>
        </w:rPr>
      </w:pPr>
      <w:r>
        <w:rPr>
          <w:rFonts w:hAnsi="宋体" w:hint="eastAsia"/>
          <w:sz w:val="21"/>
          <w:szCs w:val="21"/>
        </w:rPr>
        <w:t>支持配电终端覆盖率统计分析；</w:t>
      </w:r>
    </w:p>
    <w:p w14:paraId="23B48B63" w14:textId="77777777" w:rsidR="009E29AA" w:rsidRDefault="00776F09">
      <w:pPr>
        <w:pStyle w:val="Default"/>
        <w:numPr>
          <w:ilvl w:val="0"/>
          <w:numId w:val="104"/>
        </w:numPr>
        <w:rPr>
          <w:rFonts w:hAnsi="宋体"/>
          <w:sz w:val="21"/>
          <w:szCs w:val="21"/>
        </w:rPr>
      </w:pPr>
      <w:r>
        <w:rPr>
          <w:rFonts w:hAnsi="宋体" w:hint="eastAsia"/>
          <w:sz w:val="21"/>
          <w:szCs w:val="21"/>
        </w:rPr>
        <w:t>支持终端在线率统计分析；</w:t>
      </w:r>
    </w:p>
    <w:p w14:paraId="6054200B" w14:textId="77777777" w:rsidR="009E29AA" w:rsidRDefault="00776F09">
      <w:pPr>
        <w:pStyle w:val="Default"/>
        <w:numPr>
          <w:ilvl w:val="0"/>
          <w:numId w:val="104"/>
        </w:numPr>
        <w:rPr>
          <w:rFonts w:hAnsi="宋体"/>
          <w:sz w:val="21"/>
          <w:szCs w:val="21"/>
        </w:rPr>
      </w:pPr>
      <w:r>
        <w:rPr>
          <w:rFonts w:hAnsi="宋体" w:hint="eastAsia"/>
          <w:sz w:val="21"/>
          <w:szCs w:val="21"/>
        </w:rPr>
        <w:t>支持遥信动作正确率统计分析；</w:t>
      </w:r>
    </w:p>
    <w:p w14:paraId="165E1FFD" w14:textId="77777777" w:rsidR="009E29AA" w:rsidRDefault="00776F09">
      <w:pPr>
        <w:pStyle w:val="Default"/>
        <w:numPr>
          <w:ilvl w:val="0"/>
          <w:numId w:val="104"/>
        </w:numPr>
        <w:rPr>
          <w:rFonts w:hAnsi="宋体"/>
          <w:sz w:val="21"/>
          <w:szCs w:val="21"/>
        </w:rPr>
      </w:pPr>
      <w:r>
        <w:rPr>
          <w:rFonts w:hAnsi="宋体" w:hint="eastAsia"/>
          <w:sz w:val="21"/>
          <w:szCs w:val="21"/>
        </w:rPr>
        <w:t>支持遥控正确率、遥控使用率统计分析；</w:t>
      </w:r>
    </w:p>
    <w:p w14:paraId="33FDE628" w14:textId="77777777" w:rsidR="009E29AA" w:rsidRDefault="00776F09">
      <w:pPr>
        <w:pStyle w:val="Default"/>
        <w:numPr>
          <w:ilvl w:val="0"/>
          <w:numId w:val="104"/>
        </w:numPr>
        <w:rPr>
          <w:rFonts w:hAnsi="宋体"/>
          <w:sz w:val="21"/>
          <w:szCs w:val="21"/>
        </w:rPr>
      </w:pPr>
      <w:commentRangeStart w:id="555"/>
      <w:r>
        <w:rPr>
          <w:rFonts w:hAnsi="宋体" w:hint="eastAsia"/>
          <w:sz w:val="21"/>
          <w:szCs w:val="21"/>
        </w:rPr>
        <w:t>支持终端缺陷率、终端消缺及时率统计分析。</w:t>
      </w:r>
      <w:commentRangeEnd w:id="555"/>
      <w:r w:rsidR="003A15DF">
        <w:rPr>
          <w:rStyle w:val="af9"/>
          <w:rFonts w:ascii="Times New Roman" w:hAnsi="Times New Roman" w:cs="Times New Roman"/>
          <w:color w:val="auto"/>
          <w:kern w:val="2"/>
          <w:szCs w:val="20"/>
          <w:lang w:val="zh-CN"/>
        </w:rPr>
        <w:commentReference w:id="555"/>
      </w:r>
    </w:p>
    <w:p w14:paraId="2E735DAE" w14:textId="77777777" w:rsidR="009E29AA" w:rsidRDefault="00776F09">
      <w:pPr>
        <w:pStyle w:val="1"/>
        <w:numPr>
          <w:ilvl w:val="0"/>
          <w:numId w:val="3"/>
        </w:numPr>
        <w:spacing w:beforeLines="100" w:before="312" w:afterLines="100" w:after="312" w:line="240" w:lineRule="auto"/>
        <w:ind w:left="0" w:firstLine="0"/>
        <w:rPr>
          <w:rFonts w:ascii="黑体" w:eastAsia="黑体" w:hAnsi="黑体"/>
          <w:b w:val="0"/>
          <w:sz w:val="21"/>
          <w:szCs w:val="21"/>
        </w:rPr>
      </w:pPr>
      <w:bookmarkStart w:id="556" w:name="_Toc448239626"/>
      <w:bookmarkStart w:id="557" w:name="_Toc448238769"/>
      <w:bookmarkStart w:id="558" w:name="_Toc448239188"/>
      <w:bookmarkStart w:id="559" w:name="_Toc448238764"/>
      <w:bookmarkStart w:id="560" w:name="_Toc448239629"/>
      <w:bookmarkStart w:id="561" w:name="_Toc448241396"/>
      <w:bookmarkStart w:id="562" w:name="_Toc448239189"/>
      <w:bookmarkStart w:id="563" w:name="_Toc448240512"/>
      <w:bookmarkStart w:id="564" w:name="_Toc448238771"/>
      <w:bookmarkStart w:id="565" w:name="_Toc448139494"/>
      <w:bookmarkStart w:id="566" w:name="_Toc448239190"/>
      <w:bookmarkStart w:id="567" w:name="_Toc448139496"/>
      <w:bookmarkStart w:id="568" w:name="_Toc448239624"/>
      <w:bookmarkStart w:id="569" w:name="_Toc448238774"/>
      <w:bookmarkStart w:id="570" w:name="_Toc448240955"/>
      <w:bookmarkStart w:id="571" w:name="_Toc448239195"/>
      <w:bookmarkStart w:id="572" w:name="_Toc448239187"/>
      <w:bookmarkStart w:id="573" w:name="_Toc448241395"/>
      <w:bookmarkStart w:id="574" w:name="_Toc448239632"/>
      <w:bookmarkStart w:id="575" w:name="_Toc448240513"/>
      <w:bookmarkStart w:id="576" w:name="_Toc448240072"/>
      <w:bookmarkStart w:id="577" w:name="_Toc448241391"/>
      <w:bookmarkStart w:id="578" w:name="_Toc448240073"/>
      <w:bookmarkStart w:id="579" w:name="_Toc448240953"/>
      <w:bookmarkStart w:id="580" w:name="_Toc448240070"/>
      <w:bookmarkStart w:id="581" w:name="_Toc448241394"/>
      <w:bookmarkStart w:id="582" w:name="_Toc448139497"/>
      <w:bookmarkStart w:id="583" w:name="_Toc448240069"/>
      <w:bookmarkStart w:id="584" w:name="_Toc448240959"/>
      <w:bookmarkStart w:id="585" w:name="_Toc448240952"/>
      <w:bookmarkStart w:id="586" w:name="_Toc448241401"/>
      <w:bookmarkStart w:id="587" w:name="_Toc448139492"/>
      <w:bookmarkStart w:id="588" w:name="_Toc448139505"/>
      <w:bookmarkStart w:id="589" w:name="_Toc448240074"/>
      <w:bookmarkStart w:id="590" w:name="_Toc448240514"/>
      <w:bookmarkStart w:id="591" w:name="_Toc448139499"/>
      <w:bookmarkStart w:id="592" w:name="_Toc448239192"/>
      <w:bookmarkStart w:id="593" w:name="_Toc448239634"/>
      <w:bookmarkStart w:id="594" w:name="_Toc448238778"/>
      <w:bookmarkStart w:id="595" w:name="_Toc448238779"/>
      <w:bookmarkStart w:id="596" w:name="_Toc448239635"/>
      <w:bookmarkStart w:id="597" w:name="_Toc448241400"/>
      <w:bookmarkStart w:id="598" w:name="_Toc448240957"/>
      <w:bookmarkStart w:id="599" w:name="_Toc448139495"/>
      <w:bookmarkStart w:id="600" w:name="_Toc448139502"/>
      <w:bookmarkStart w:id="601" w:name="_Toc448239630"/>
      <w:bookmarkStart w:id="602" w:name="_Toc448139501"/>
      <w:bookmarkStart w:id="603" w:name="_Toc448239633"/>
      <w:bookmarkStart w:id="604" w:name="_Toc448239193"/>
      <w:bookmarkStart w:id="605" w:name="_Toc448240956"/>
      <w:bookmarkStart w:id="606" w:name="_Toc448139498"/>
      <w:bookmarkStart w:id="607" w:name="_Toc448239194"/>
      <w:bookmarkStart w:id="608" w:name="_Toc448239631"/>
      <w:bookmarkStart w:id="609" w:name="_Toc448239638"/>
      <w:bookmarkStart w:id="610" w:name="_Toc448238768"/>
      <w:bookmarkStart w:id="611" w:name="_Toc448239628"/>
      <w:bookmarkStart w:id="612" w:name="_Toc448240516"/>
      <w:bookmarkStart w:id="613" w:name="_Toc448238772"/>
      <w:bookmarkStart w:id="614" w:name="_Toc448241397"/>
      <w:bookmarkStart w:id="615" w:name="_Toc448240960"/>
      <w:bookmarkStart w:id="616" w:name="_Toc448240515"/>
      <w:bookmarkStart w:id="617" w:name="_Toc448240518"/>
      <w:bookmarkStart w:id="618" w:name="_Toc448139500"/>
      <w:bookmarkStart w:id="619" w:name="_Toc448239198"/>
      <w:bookmarkStart w:id="620" w:name="_Toc448241403"/>
      <w:bookmarkStart w:id="621" w:name="_Toc448240517"/>
      <w:bookmarkStart w:id="622" w:name="_Toc448241405"/>
      <w:bookmarkStart w:id="623" w:name="_Toc448240519"/>
      <w:bookmarkStart w:id="624" w:name="_Toc448240963"/>
      <w:bookmarkStart w:id="625" w:name="_Toc448240521"/>
      <w:bookmarkStart w:id="626" w:name="_Toc448139503"/>
      <w:bookmarkStart w:id="627" w:name="_Toc448241402"/>
      <w:bookmarkStart w:id="628" w:name="_Toc448239196"/>
      <w:bookmarkStart w:id="629" w:name="_Toc448241398"/>
      <w:bookmarkStart w:id="630" w:name="_Toc448240964"/>
      <w:bookmarkStart w:id="631" w:name="_Toc448240520"/>
      <w:bookmarkStart w:id="632" w:name="_Toc448240075"/>
      <w:bookmarkStart w:id="633" w:name="_Toc448238775"/>
      <w:bookmarkStart w:id="634" w:name="_Toc448240961"/>
      <w:bookmarkStart w:id="635" w:name="_Toc448240958"/>
      <w:bookmarkStart w:id="636" w:name="_Toc448241399"/>
      <w:bookmarkStart w:id="637" w:name="_Toc448241407"/>
      <w:bookmarkStart w:id="638" w:name="_Toc448139504"/>
      <w:bookmarkStart w:id="639" w:name="_Toc448240076"/>
      <w:bookmarkStart w:id="640" w:name="_Toc448239200"/>
      <w:bookmarkStart w:id="641" w:name="_Toc448238773"/>
      <w:bookmarkStart w:id="642" w:name="_Toc448240524"/>
      <w:bookmarkStart w:id="643" w:name="_Toc448240077"/>
      <w:bookmarkStart w:id="644" w:name="_Toc448241404"/>
      <w:bookmarkStart w:id="645" w:name="_Toc448239203"/>
      <w:bookmarkStart w:id="646" w:name="_Toc448240078"/>
      <w:bookmarkStart w:id="647" w:name="_Toc448238776"/>
      <w:bookmarkStart w:id="648" w:name="_Toc448239199"/>
      <w:bookmarkStart w:id="649" w:name="_Toc448241408"/>
      <w:bookmarkStart w:id="650" w:name="_Toc448240522"/>
      <w:bookmarkStart w:id="651" w:name="_Toc448239201"/>
      <w:bookmarkStart w:id="652" w:name="_Toc448139506"/>
      <w:bookmarkStart w:id="653" w:name="_Toc448240967"/>
      <w:bookmarkStart w:id="654" w:name="_Toc448240079"/>
      <w:bookmarkStart w:id="655" w:name="_Toc448239636"/>
      <w:bookmarkStart w:id="656" w:name="_Toc448240084"/>
      <w:bookmarkStart w:id="657" w:name="_Toc448239640"/>
      <w:bookmarkStart w:id="658" w:name="_Toc448239642"/>
      <w:bookmarkStart w:id="659" w:name="_Toc448238781"/>
      <w:bookmarkStart w:id="660" w:name="_Toc448240080"/>
      <w:bookmarkStart w:id="661" w:name="_Toc448239637"/>
      <w:bookmarkStart w:id="662" w:name="_Toc448239639"/>
      <w:bookmarkStart w:id="663" w:name="_Toc448139507"/>
      <w:bookmarkStart w:id="664" w:name="_Toc448240968"/>
      <w:bookmarkStart w:id="665" w:name="_Toc448240083"/>
      <w:bookmarkStart w:id="666" w:name="_Toc448240962"/>
      <w:bookmarkStart w:id="667" w:name="_Toc448139509"/>
      <w:bookmarkStart w:id="668" w:name="_Toc448239197"/>
      <w:bookmarkStart w:id="669" w:name="_Toc448239643"/>
      <w:bookmarkStart w:id="670" w:name="_Toc448240525"/>
      <w:bookmarkStart w:id="671" w:name="_Toc448240966"/>
      <w:bookmarkStart w:id="672" w:name="_Toc448238783"/>
      <w:bookmarkStart w:id="673" w:name="_Toc448241409"/>
      <w:bookmarkStart w:id="674" w:name="_Toc448238780"/>
      <w:bookmarkStart w:id="675" w:name="_Toc448240082"/>
      <w:bookmarkStart w:id="676" w:name="_Toc448240081"/>
      <w:bookmarkStart w:id="677" w:name="_Toc448239202"/>
      <w:bookmarkStart w:id="678" w:name="_Toc448240526"/>
      <w:bookmarkStart w:id="679" w:name="_Toc448238782"/>
      <w:bookmarkStart w:id="680" w:name="_Toc448238777"/>
      <w:bookmarkStart w:id="681" w:name="_Toc448240523"/>
      <w:bookmarkStart w:id="682" w:name="_Toc448239647"/>
      <w:bookmarkStart w:id="683" w:name="_Toc448241406"/>
      <w:bookmarkStart w:id="684" w:name="_Toc448239641"/>
      <w:bookmarkStart w:id="685" w:name="_Toc448240971"/>
      <w:bookmarkStart w:id="686" w:name="_Toc448239204"/>
      <w:bookmarkStart w:id="687" w:name="_Toc448240532"/>
      <w:bookmarkStart w:id="688" w:name="_Toc448239206"/>
      <w:bookmarkStart w:id="689" w:name="_Toc448240086"/>
      <w:bookmarkStart w:id="690" w:name="_Toc448239645"/>
      <w:bookmarkStart w:id="691" w:name="_Toc448240969"/>
      <w:bookmarkStart w:id="692" w:name="_Toc448240527"/>
      <w:bookmarkStart w:id="693" w:name="_Toc448240528"/>
      <w:bookmarkStart w:id="694" w:name="_Toc448139510"/>
      <w:bookmarkStart w:id="695" w:name="_Toc448139512"/>
      <w:bookmarkStart w:id="696" w:name="_Toc448241412"/>
      <w:bookmarkStart w:id="697" w:name="_Toc448240972"/>
      <w:bookmarkStart w:id="698" w:name="_Toc448139513"/>
      <w:bookmarkStart w:id="699" w:name="_Toc448240529"/>
      <w:bookmarkStart w:id="700" w:name="_Toc448239207"/>
      <w:bookmarkStart w:id="701" w:name="_Toc448239644"/>
      <w:bookmarkStart w:id="702" w:name="_Toc448139508"/>
      <w:bookmarkStart w:id="703" w:name="_Toc448239646"/>
      <w:bookmarkStart w:id="704" w:name="_Toc448238785"/>
      <w:bookmarkStart w:id="705" w:name="_Toc448238784"/>
      <w:bookmarkStart w:id="706" w:name="_Toc448240975"/>
      <w:bookmarkStart w:id="707" w:name="_Toc448241410"/>
      <w:bookmarkStart w:id="708" w:name="_Toc448240088"/>
      <w:bookmarkStart w:id="709" w:name="_Toc448240965"/>
      <w:bookmarkStart w:id="710" w:name="_Toc448240085"/>
      <w:bookmarkStart w:id="711" w:name="_Toc448240087"/>
      <w:bookmarkStart w:id="712" w:name="_Toc448240530"/>
      <w:bookmarkStart w:id="713" w:name="_Toc448238787"/>
      <w:bookmarkStart w:id="714" w:name="_Toc448239205"/>
      <w:bookmarkStart w:id="715" w:name="_Toc448241411"/>
      <w:bookmarkStart w:id="716" w:name="_Toc448238791"/>
      <w:bookmarkStart w:id="717" w:name="_Toc448239211"/>
      <w:bookmarkStart w:id="718" w:name="_Toc448139511"/>
      <w:bookmarkStart w:id="719" w:name="_Toc448241413"/>
      <w:bookmarkStart w:id="720" w:name="_Toc448239648"/>
      <w:bookmarkStart w:id="721" w:name="_Toc448240974"/>
      <w:bookmarkStart w:id="722" w:name="_Toc448238788"/>
      <w:bookmarkStart w:id="723" w:name="_Toc448240096"/>
      <w:bookmarkStart w:id="724" w:name="_Toc448239208"/>
      <w:bookmarkStart w:id="725" w:name="_Toc448241417"/>
      <w:bookmarkStart w:id="726" w:name="_Toc448240090"/>
      <w:bookmarkStart w:id="727" w:name="_Toc448239210"/>
      <w:bookmarkStart w:id="728" w:name="_Toc448238790"/>
      <w:bookmarkStart w:id="729" w:name="_Toc448240092"/>
      <w:bookmarkStart w:id="730" w:name="_Toc448239649"/>
      <w:bookmarkStart w:id="731" w:name="_Toc448241414"/>
      <w:bookmarkStart w:id="732" w:name="_Toc448238786"/>
      <w:bookmarkStart w:id="733" w:name="_Toc448240534"/>
      <w:bookmarkStart w:id="734" w:name="_Toc448241416"/>
      <w:bookmarkStart w:id="735" w:name="_Toc448139517"/>
      <w:bookmarkStart w:id="736" w:name="_Toc448240976"/>
      <w:bookmarkStart w:id="737" w:name="_Toc448238789"/>
      <w:bookmarkStart w:id="738" w:name="_Toc448240089"/>
      <w:bookmarkStart w:id="739" w:name="_Toc448240970"/>
      <w:bookmarkStart w:id="740" w:name="_Toc448239212"/>
      <w:bookmarkStart w:id="741" w:name="_Toc448239650"/>
      <w:bookmarkStart w:id="742" w:name="_Toc448139516"/>
      <w:bookmarkStart w:id="743" w:name="_Toc448240973"/>
      <w:bookmarkStart w:id="744" w:name="_Toc448239651"/>
      <w:bookmarkStart w:id="745" w:name="_Toc448238792"/>
      <w:bookmarkStart w:id="746" w:name="_Toc448241415"/>
      <w:bookmarkStart w:id="747" w:name="_Toc448240091"/>
      <w:bookmarkStart w:id="748" w:name="_Toc448139514"/>
      <w:bookmarkStart w:id="749" w:name="_Toc448239213"/>
      <w:bookmarkStart w:id="750" w:name="_Toc448241419"/>
      <w:bookmarkStart w:id="751" w:name="_Toc448240531"/>
      <w:bookmarkStart w:id="752" w:name="_Toc448139521"/>
      <w:bookmarkStart w:id="753" w:name="_Toc448239214"/>
      <w:bookmarkStart w:id="754" w:name="_Toc448241421"/>
      <w:bookmarkStart w:id="755" w:name="_Toc448240094"/>
      <w:bookmarkStart w:id="756" w:name="_Toc448240093"/>
      <w:bookmarkStart w:id="757" w:name="_Toc448240535"/>
      <w:bookmarkStart w:id="758" w:name="_Toc448139515"/>
      <w:bookmarkStart w:id="759" w:name="_Toc448241425"/>
      <w:bookmarkStart w:id="760" w:name="_Toc448238793"/>
      <w:bookmarkStart w:id="761" w:name="_Toc448139522"/>
      <w:bookmarkStart w:id="762" w:name="_Toc448240979"/>
      <w:bookmarkStart w:id="763" w:name="_Toc448239209"/>
      <w:bookmarkStart w:id="764" w:name="_Toc448139525"/>
      <w:bookmarkStart w:id="765" w:name="_Toc448240977"/>
      <w:bookmarkStart w:id="766" w:name="_Toc448240533"/>
      <w:bookmarkStart w:id="767" w:name="_Toc448240980"/>
      <w:bookmarkStart w:id="768" w:name="_Toc448139520"/>
      <w:bookmarkStart w:id="769" w:name="_Toc448240538"/>
      <w:bookmarkStart w:id="770" w:name="_Toc448240536"/>
      <w:bookmarkStart w:id="771" w:name="_Toc448238795"/>
      <w:bookmarkStart w:id="772" w:name="_Toc448240537"/>
      <w:bookmarkStart w:id="773" w:name="_Toc448238799"/>
      <w:bookmarkStart w:id="774" w:name="_Toc448239652"/>
      <w:bookmarkStart w:id="775" w:name="_Toc448239654"/>
      <w:bookmarkStart w:id="776" w:name="_Toc448241418"/>
      <w:bookmarkStart w:id="777" w:name="_Toc448238794"/>
      <w:bookmarkStart w:id="778" w:name="_Toc448139519"/>
      <w:bookmarkStart w:id="779" w:name="_Toc448239215"/>
      <w:bookmarkStart w:id="780" w:name="_Toc448239264"/>
      <w:bookmarkStart w:id="781" w:name="_Toc448238845"/>
      <w:bookmarkStart w:id="782" w:name="_Toc448241471"/>
      <w:bookmarkStart w:id="783" w:name="_Toc448240587"/>
      <w:bookmarkStart w:id="784" w:name="_Toc448240588"/>
      <w:bookmarkStart w:id="785" w:name="_Toc448240145"/>
      <w:bookmarkStart w:id="786" w:name="_Toc448240583"/>
      <w:bookmarkStart w:id="787" w:name="_Toc448240146"/>
      <w:bookmarkStart w:id="788" w:name="_Toc448239170"/>
      <w:bookmarkStart w:id="789" w:name="_Toc448238844"/>
      <w:bookmarkStart w:id="790" w:name="_Toc448240492"/>
      <w:bookmarkStart w:id="791" w:name="_Toc448239702"/>
      <w:bookmarkStart w:id="792" w:name="_Toc448139571"/>
      <w:bookmarkStart w:id="793" w:name="_Toc448139570"/>
      <w:bookmarkStart w:id="794" w:name="_Toc448241470"/>
      <w:bookmarkStart w:id="795" w:name="_Toc448238750"/>
      <w:bookmarkStart w:id="796" w:name="_Toc448240051"/>
      <w:bookmarkStart w:id="797" w:name="_Toc448240586"/>
      <w:bookmarkStart w:id="798" w:name="_Toc448239609"/>
      <w:bookmarkStart w:id="799" w:name="_Toc448240493"/>
      <w:bookmarkStart w:id="800" w:name="_Toc448239705"/>
      <w:bookmarkStart w:id="801" w:name="_Toc448241376"/>
      <w:bookmarkStart w:id="802" w:name="_Toc448239177"/>
      <w:bookmarkStart w:id="803" w:name="_Toc448240143"/>
      <w:bookmarkStart w:id="804" w:name="_Toc448241472"/>
      <w:bookmarkStart w:id="805" w:name="_Toc448240050"/>
      <w:bookmarkStart w:id="806" w:name="_Toc448241025"/>
      <w:bookmarkStart w:id="807" w:name="_Toc448240938"/>
      <w:bookmarkStart w:id="808" w:name="_Toc448240934"/>
      <w:bookmarkStart w:id="809" w:name="_Toc448240052"/>
      <w:bookmarkStart w:id="810" w:name="_Toc448239704"/>
      <w:bookmarkStart w:id="811" w:name="_Toc448241030"/>
      <w:bookmarkStart w:id="812" w:name="_Toc448239169"/>
      <w:bookmarkStart w:id="813" w:name="_Toc448240497"/>
      <w:bookmarkStart w:id="814" w:name="_Toc448241029"/>
      <w:bookmarkStart w:id="815" w:name="_Toc448239610"/>
      <w:bookmarkStart w:id="816" w:name="_Toc448239265"/>
      <w:bookmarkStart w:id="817" w:name="_Toc448240935"/>
      <w:bookmarkStart w:id="818" w:name="_Toc448240053"/>
      <w:bookmarkStart w:id="819" w:name="_Toc448238749"/>
      <w:bookmarkStart w:id="820" w:name="_Toc448238763"/>
      <w:bookmarkStart w:id="821" w:name="_Toc448241380"/>
      <w:bookmarkStart w:id="822" w:name="_Toc448241377"/>
      <w:bookmarkStart w:id="823" w:name="_Toc448240059"/>
      <w:bookmarkStart w:id="824" w:name="_Toc448238753"/>
      <w:bookmarkStart w:id="825" w:name="_Toc448239174"/>
      <w:bookmarkStart w:id="826" w:name="_Toc448240494"/>
      <w:bookmarkStart w:id="827" w:name="_Toc448240495"/>
      <w:bookmarkStart w:id="828" w:name="_Toc448239613"/>
      <w:bookmarkStart w:id="829" w:name="_Toc448238751"/>
      <w:bookmarkStart w:id="830" w:name="_Toc448240936"/>
      <w:bookmarkStart w:id="831" w:name="_Toc448238759"/>
      <w:bookmarkStart w:id="832" w:name="_Toc448241379"/>
      <w:bookmarkStart w:id="833" w:name="_Toc448240056"/>
      <w:bookmarkStart w:id="834" w:name="_Toc448240940"/>
      <w:bookmarkStart w:id="835" w:name="_Toc448239171"/>
      <w:bookmarkStart w:id="836" w:name="_Toc448238752"/>
      <w:bookmarkStart w:id="837" w:name="_Toc448239612"/>
      <w:bookmarkStart w:id="838" w:name="_Toc448239173"/>
      <w:bookmarkStart w:id="839" w:name="_Toc448241381"/>
      <w:bookmarkStart w:id="840" w:name="_Toc448238754"/>
      <w:bookmarkStart w:id="841" w:name="_Toc448238755"/>
      <w:bookmarkStart w:id="842" w:name="_Toc448240937"/>
      <w:bookmarkStart w:id="843" w:name="_Toc448241378"/>
      <w:bookmarkStart w:id="844" w:name="_Toc448240054"/>
      <w:bookmarkStart w:id="845" w:name="_Toc448240055"/>
      <w:bookmarkStart w:id="846" w:name="_Toc448239172"/>
      <w:bookmarkStart w:id="847" w:name="_Toc448240496"/>
      <w:bookmarkStart w:id="848" w:name="_Toc448239614"/>
      <w:bookmarkStart w:id="849" w:name="_Toc448239611"/>
      <w:bookmarkStart w:id="850" w:name="_Toc448240939"/>
      <w:bookmarkStart w:id="851" w:name="_Toc448240943"/>
      <w:bookmarkStart w:id="852" w:name="_Toc448239616"/>
      <w:bookmarkStart w:id="853" w:name="_Toc448238756"/>
      <w:bookmarkStart w:id="854" w:name="_Toc448241383"/>
      <w:bookmarkStart w:id="855" w:name="_Toc448240502"/>
      <w:bookmarkStart w:id="856" w:name="_Toc448239180"/>
      <w:bookmarkStart w:id="857" w:name="_Toc448239181"/>
      <w:bookmarkStart w:id="858" w:name="_Toc448240941"/>
      <w:bookmarkStart w:id="859" w:name="_Toc448239178"/>
      <w:bookmarkStart w:id="860" w:name="_Toc448239615"/>
      <w:bookmarkStart w:id="861" w:name="_Toc448241385"/>
      <w:bookmarkStart w:id="862" w:name="_Toc448240058"/>
      <w:bookmarkStart w:id="863" w:name="_Toc448239618"/>
      <w:bookmarkStart w:id="864" w:name="_Toc448239619"/>
      <w:bookmarkStart w:id="865" w:name="_Toc448239175"/>
      <w:bookmarkStart w:id="866" w:name="_Toc448238758"/>
      <w:bookmarkStart w:id="867" w:name="_Toc448240498"/>
      <w:bookmarkStart w:id="868" w:name="_Toc448240500"/>
      <w:bookmarkStart w:id="869" w:name="_Toc448239617"/>
      <w:bookmarkStart w:id="870" w:name="_Toc448238757"/>
      <w:bookmarkStart w:id="871" w:name="_Toc448239179"/>
      <w:bookmarkStart w:id="872" w:name="_Toc448240942"/>
      <w:bookmarkStart w:id="873" w:name="_Toc448240057"/>
      <w:bookmarkStart w:id="874" w:name="_Toc448239176"/>
      <w:bookmarkStart w:id="875" w:name="_Toc448240064"/>
      <w:bookmarkStart w:id="876" w:name="_Toc448139489"/>
      <w:bookmarkStart w:id="877" w:name="_Toc448240060"/>
      <w:bookmarkStart w:id="878" w:name="_Toc448241384"/>
      <w:bookmarkStart w:id="879" w:name="_Toc448238760"/>
      <w:bookmarkStart w:id="880" w:name="_Toc448241382"/>
      <w:bookmarkStart w:id="881" w:name="_Toc448240499"/>
      <w:bookmarkStart w:id="882" w:name="_Toc448240501"/>
      <w:bookmarkStart w:id="883" w:name="_Toc448241389"/>
      <w:bookmarkStart w:id="884" w:name="_Toc448241387"/>
      <w:bookmarkStart w:id="885" w:name="_Toc448239182"/>
      <w:bookmarkStart w:id="886" w:name="_Toc448240946"/>
      <w:bookmarkStart w:id="887" w:name="_Toc448139491"/>
      <w:bookmarkStart w:id="888" w:name="_Toc448240062"/>
      <w:bookmarkStart w:id="889" w:name="_Toc448239621"/>
      <w:bookmarkStart w:id="890" w:name="_Toc448241386"/>
      <w:bookmarkStart w:id="891" w:name="_Toc448239623"/>
      <w:bookmarkStart w:id="892" w:name="_Toc448240061"/>
      <w:bookmarkStart w:id="893" w:name="_Toc448240503"/>
      <w:bookmarkStart w:id="894" w:name="_Toc448238770"/>
      <w:bookmarkStart w:id="895" w:name="_Toc448241393"/>
      <w:bookmarkStart w:id="896" w:name="_Toc448241388"/>
      <w:bookmarkStart w:id="897" w:name="_Toc448139490"/>
      <w:bookmarkStart w:id="898" w:name="_Toc448240947"/>
      <w:bookmarkStart w:id="899" w:name="_Toc448139493"/>
      <w:bookmarkStart w:id="900" w:name="_Toc448139488"/>
      <w:bookmarkStart w:id="901" w:name="_Toc448240945"/>
      <w:bookmarkStart w:id="902" w:name="_Toc448240506"/>
      <w:bookmarkStart w:id="903" w:name="_Toc448240948"/>
      <w:bookmarkStart w:id="904" w:name="_Toc448238767"/>
      <w:bookmarkStart w:id="905" w:name="_Toc448238761"/>
      <w:bookmarkStart w:id="906" w:name="_Toc448240504"/>
      <w:bookmarkStart w:id="907" w:name="_Toc448240063"/>
      <w:bookmarkStart w:id="908" w:name="_Toc448240505"/>
      <w:bookmarkStart w:id="909" w:name="_Toc448240067"/>
      <w:bookmarkStart w:id="910" w:name="_Toc448239620"/>
      <w:bookmarkStart w:id="911" w:name="_Toc448239622"/>
      <w:bookmarkStart w:id="912" w:name="_Toc448240944"/>
      <w:bookmarkStart w:id="913" w:name="_Toc448238762"/>
      <w:bookmarkStart w:id="914" w:name="_Toc448139487"/>
      <w:bookmarkStart w:id="915" w:name="_Toc448239183"/>
      <w:bookmarkStart w:id="916" w:name="_Toc448240949"/>
      <w:bookmarkStart w:id="917" w:name="_Toc448239625"/>
      <w:bookmarkStart w:id="918" w:name="_Toc448238766"/>
      <w:bookmarkStart w:id="919" w:name="_Toc448240068"/>
      <w:bookmarkStart w:id="920" w:name="_Toc448240065"/>
      <w:bookmarkStart w:id="921" w:name="_Toc448240510"/>
      <w:bookmarkStart w:id="922" w:name="_Toc448240071"/>
      <w:bookmarkStart w:id="923" w:name="_Toc448240511"/>
      <w:bookmarkStart w:id="924" w:name="_Toc448240951"/>
      <w:bookmarkStart w:id="925" w:name="_Toc448240507"/>
      <w:bookmarkStart w:id="926" w:name="_Toc448240950"/>
      <w:bookmarkStart w:id="927" w:name="_Toc448239185"/>
      <w:bookmarkStart w:id="928" w:name="_Toc448240066"/>
      <w:bookmarkStart w:id="929" w:name="_Toc448239186"/>
      <w:bookmarkStart w:id="930" w:name="_Toc448241390"/>
      <w:bookmarkStart w:id="931" w:name="_Toc448240954"/>
      <w:bookmarkStart w:id="932" w:name="_Toc448239191"/>
      <w:bookmarkStart w:id="933" w:name="_Toc448239627"/>
      <w:bookmarkStart w:id="934" w:name="_Toc448240509"/>
      <w:bookmarkStart w:id="935" w:name="_Toc448241392"/>
      <w:bookmarkStart w:id="936" w:name="_Toc448238765"/>
      <w:bookmarkStart w:id="937" w:name="_Toc448239184"/>
      <w:bookmarkStart w:id="938" w:name="_Toc448240508"/>
      <w:bookmarkStart w:id="939" w:name="_Toc448239223"/>
      <w:bookmarkStart w:id="940" w:name="_Toc448238798"/>
      <w:bookmarkStart w:id="941" w:name="_Toc448241420"/>
      <w:bookmarkStart w:id="942" w:name="_Toc448239653"/>
      <w:bookmarkStart w:id="943" w:name="_Toc448241422"/>
      <w:bookmarkStart w:id="944" w:name="_Toc448240542"/>
      <w:bookmarkStart w:id="945" w:name="_Toc448239655"/>
      <w:bookmarkStart w:id="946" w:name="_Toc448139523"/>
      <w:bookmarkStart w:id="947" w:name="_Toc448240095"/>
      <w:bookmarkStart w:id="948" w:name="_Toc448240986"/>
      <w:bookmarkStart w:id="949" w:name="_Toc448240981"/>
      <w:bookmarkStart w:id="950" w:name="_Toc448240100"/>
      <w:bookmarkStart w:id="951" w:name="_Toc448240540"/>
      <w:bookmarkStart w:id="952" w:name="_Toc448240539"/>
      <w:bookmarkStart w:id="953" w:name="_Toc448239216"/>
      <w:bookmarkStart w:id="954" w:name="_Toc448240097"/>
      <w:bookmarkStart w:id="955" w:name="_Toc448239657"/>
      <w:bookmarkStart w:id="956" w:name="_Toc448238797"/>
      <w:bookmarkStart w:id="957" w:name="_Toc448240982"/>
      <w:bookmarkStart w:id="958" w:name="_Toc448238802"/>
      <w:bookmarkStart w:id="959" w:name="_Toc448240098"/>
      <w:bookmarkStart w:id="960" w:name="_Toc448239218"/>
      <w:bookmarkStart w:id="961" w:name="_Toc448240978"/>
      <w:bookmarkStart w:id="962" w:name="_Toc448241424"/>
      <w:bookmarkStart w:id="963" w:name="_Toc448139518"/>
      <w:bookmarkStart w:id="964" w:name="_Toc448240543"/>
      <w:bookmarkStart w:id="965" w:name="_Toc448239659"/>
      <w:bookmarkStart w:id="966" w:name="_Toc448240103"/>
      <w:bookmarkStart w:id="967" w:name="_Toc448240541"/>
      <w:bookmarkStart w:id="968" w:name="_Toc448240099"/>
      <w:bookmarkStart w:id="969" w:name="_Toc448240983"/>
      <w:bookmarkStart w:id="970" w:name="_Toc448239217"/>
      <w:bookmarkStart w:id="971" w:name="_Toc448241423"/>
      <w:bookmarkStart w:id="972" w:name="_Toc448240985"/>
      <w:bookmarkStart w:id="973" w:name="_Toc448139526"/>
      <w:bookmarkStart w:id="974" w:name="_Toc448240984"/>
      <w:bookmarkStart w:id="975" w:name="_Toc448239658"/>
      <w:bookmarkStart w:id="976" w:name="_Toc448239661"/>
      <w:bookmarkStart w:id="977" w:name="_Toc448240104"/>
      <w:bookmarkStart w:id="978" w:name="_Toc448239227"/>
      <w:bookmarkStart w:id="979" w:name="_Toc448241426"/>
      <w:bookmarkStart w:id="980" w:name="_Toc448139529"/>
      <w:bookmarkStart w:id="981" w:name="_Toc448239222"/>
      <w:bookmarkStart w:id="982" w:name="_Toc448241428"/>
      <w:bookmarkStart w:id="983" w:name="_Toc448238796"/>
      <w:bookmarkStart w:id="984" w:name="_Toc448240105"/>
      <w:bookmarkStart w:id="985" w:name="_Toc448240544"/>
      <w:bookmarkStart w:id="986" w:name="_Toc448241433"/>
      <w:bookmarkStart w:id="987" w:name="_Toc448239656"/>
      <w:bookmarkStart w:id="988" w:name="_Toc448240101"/>
      <w:bookmarkStart w:id="989" w:name="_Toc448241427"/>
      <w:bookmarkStart w:id="990" w:name="_Toc448240545"/>
      <w:bookmarkStart w:id="991" w:name="_Toc448238801"/>
      <w:bookmarkStart w:id="992" w:name="_Toc448139524"/>
      <w:bookmarkStart w:id="993" w:name="_Toc448239221"/>
      <w:bookmarkStart w:id="994" w:name="_Toc448139528"/>
      <w:bookmarkStart w:id="995" w:name="_Toc448238806"/>
      <w:bookmarkStart w:id="996" w:name="_Toc448238803"/>
      <w:bookmarkStart w:id="997" w:name="_Toc448240987"/>
      <w:bookmarkStart w:id="998" w:name="_Toc448239220"/>
      <w:bookmarkStart w:id="999" w:name="_Toc448239664"/>
      <w:bookmarkStart w:id="1000" w:name="_Toc448240102"/>
      <w:bookmarkStart w:id="1001" w:name="_Toc448240991"/>
      <w:bookmarkStart w:id="1002" w:name="_Toc448239219"/>
      <w:bookmarkStart w:id="1003" w:name="_Toc448240992"/>
      <w:bookmarkStart w:id="1004" w:name="_Toc448139530"/>
      <w:bookmarkStart w:id="1005" w:name="_Toc448139527"/>
      <w:bookmarkStart w:id="1006" w:name="_Toc448239224"/>
      <w:bookmarkStart w:id="1007" w:name="_Toc448239665"/>
      <w:bookmarkStart w:id="1008" w:name="_Toc448139533"/>
      <w:bookmarkStart w:id="1009" w:name="_Toc448139534"/>
      <w:bookmarkStart w:id="1010" w:name="_Toc448239225"/>
      <w:bookmarkStart w:id="1011" w:name="_Toc448238804"/>
      <w:bookmarkStart w:id="1012" w:name="_Toc448139532"/>
      <w:bookmarkStart w:id="1013" w:name="_Toc448239667"/>
      <w:bookmarkStart w:id="1014" w:name="_Toc448239660"/>
      <w:bookmarkStart w:id="1015" w:name="_Toc448240547"/>
      <w:bookmarkStart w:id="1016" w:name="_Toc448240546"/>
      <w:bookmarkStart w:id="1017" w:name="_Toc448239230"/>
      <w:bookmarkStart w:id="1018" w:name="_Toc448239670"/>
      <w:bookmarkStart w:id="1019" w:name="_Toc448238810"/>
      <w:bookmarkStart w:id="1020" w:name="_Toc448238800"/>
      <w:bookmarkStart w:id="1021" w:name="_Toc448240106"/>
      <w:bookmarkStart w:id="1022" w:name="_Toc448239666"/>
      <w:bookmarkStart w:id="1023" w:name="_Toc448240550"/>
      <w:bookmarkStart w:id="1024" w:name="_Toc448241429"/>
      <w:bookmarkStart w:id="1025" w:name="_Toc448239663"/>
      <w:bookmarkStart w:id="1026" w:name="_Toc448240988"/>
      <w:bookmarkStart w:id="1027" w:name="_Toc448241432"/>
      <w:bookmarkStart w:id="1028" w:name="_Toc448239226"/>
      <w:bookmarkStart w:id="1029" w:name="_Toc448239662"/>
      <w:bookmarkStart w:id="1030" w:name="_Toc448139531"/>
      <w:bookmarkStart w:id="1031" w:name="_Toc448139537"/>
      <w:bookmarkStart w:id="1032" w:name="_Toc448240989"/>
      <w:bookmarkStart w:id="1033" w:name="_Toc448240548"/>
      <w:bookmarkStart w:id="1034" w:name="_Toc448238811"/>
      <w:bookmarkStart w:id="1035" w:name="_Toc448139535"/>
      <w:bookmarkStart w:id="1036" w:name="_Toc448239235"/>
      <w:bookmarkStart w:id="1037" w:name="_Toc448240552"/>
      <w:bookmarkStart w:id="1038" w:name="_Toc448240993"/>
      <w:bookmarkStart w:id="1039" w:name="_Toc448240553"/>
      <w:bookmarkStart w:id="1040" w:name="_Toc448241436"/>
      <w:bookmarkStart w:id="1041" w:name="_Toc448239231"/>
      <w:bookmarkStart w:id="1042" w:name="_Toc448240110"/>
      <w:bookmarkStart w:id="1043" w:name="_Toc448238808"/>
      <w:bookmarkStart w:id="1044" w:name="_Toc448238807"/>
      <w:bookmarkStart w:id="1045" w:name="_Toc448239232"/>
      <w:bookmarkStart w:id="1046" w:name="_Toc448238805"/>
      <w:bookmarkStart w:id="1047" w:name="_Toc448241430"/>
      <w:bookmarkStart w:id="1048" w:name="_Toc448240990"/>
      <w:bookmarkStart w:id="1049" w:name="_Toc448239233"/>
      <w:bookmarkStart w:id="1050" w:name="_Toc448241431"/>
      <w:bookmarkStart w:id="1051" w:name="_Toc448240549"/>
      <w:bookmarkStart w:id="1052" w:name="_Toc448240995"/>
      <w:bookmarkStart w:id="1053" w:name="_Toc448139536"/>
      <w:bookmarkStart w:id="1054" w:name="_Toc448240107"/>
      <w:bookmarkStart w:id="1055" w:name="_Toc448241439"/>
      <w:bookmarkStart w:id="1056" w:name="_Toc448240108"/>
      <w:bookmarkStart w:id="1057" w:name="_Toc448240551"/>
      <w:bookmarkStart w:id="1058" w:name="_Toc448240556"/>
      <w:bookmarkStart w:id="1059" w:name="_Toc448240996"/>
      <w:bookmarkStart w:id="1060" w:name="_Toc448240554"/>
      <w:bookmarkStart w:id="1061" w:name="_Toc448241440"/>
      <w:bookmarkStart w:id="1062" w:name="_Toc448240109"/>
      <w:bookmarkStart w:id="1063" w:name="_Toc448241437"/>
      <w:bookmarkStart w:id="1064" w:name="_Toc448239228"/>
      <w:bookmarkStart w:id="1065" w:name="_Toc448241434"/>
      <w:bookmarkStart w:id="1066" w:name="_Toc448241435"/>
      <w:bookmarkStart w:id="1067" w:name="_Toc448240113"/>
      <w:bookmarkStart w:id="1068" w:name="_Toc448241000"/>
      <w:bookmarkStart w:id="1069" w:name="_Toc448239671"/>
      <w:bookmarkStart w:id="1070" w:name="_Toc448238809"/>
      <w:bookmarkStart w:id="1071" w:name="_Toc448240557"/>
      <w:bookmarkStart w:id="1072" w:name="_Toc448240115"/>
      <w:bookmarkStart w:id="1073" w:name="_Toc448239672"/>
      <w:bookmarkStart w:id="1074" w:name="_Toc448239674"/>
      <w:bookmarkStart w:id="1075" w:name="_Toc448239669"/>
      <w:bookmarkStart w:id="1076" w:name="_Toc448240994"/>
      <w:bookmarkStart w:id="1077" w:name="_Toc448240116"/>
      <w:bookmarkStart w:id="1078" w:name="_Toc448240111"/>
      <w:bookmarkStart w:id="1079" w:name="_Toc448240558"/>
      <w:bookmarkStart w:id="1080" w:name="_Toc448240114"/>
      <w:bookmarkStart w:id="1081" w:name="_Toc448239229"/>
      <w:bookmarkStart w:id="1082" w:name="_Toc448239668"/>
      <w:bookmarkStart w:id="1083" w:name="_Toc448240999"/>
      <w:bookmarkStart w:id="1084" w:name="_Toc448238813"/>
      <w:bookmarkStart w:id="1085" w:name="_Toc448139541"/>
      <w:bookmarkStart w:id="1086" w:name="_Toc448240998"/>
      <w:bookmarkStart w:id="1087" w:name="_Toc448238815"/>
      <w:bookmarkStart w:id="1088" w:name="_Toc448241441"/>
      <w:bookmarkStart w:id="1089" w:name="_Toc448139539"/>
      <w:bookmarkStart w:id="1090" w:name="_Toc448239675"/>
      <w:bookmarkStart w:id="1091" w:name="_Toc448239234"/>
      <w:bookmarkStart w:id="1092" w:name="_Toc448238814"/>
      <w:bookmarkStart w:id="1093" w:name="_Toc448240555"/>
      <w:bookmarkStart w:id="1094" w:name="_Toc448139538"/>
      <w:bookmarkStart w:id="1095" w:name="_Toc448240112"/>
      <w:bookmarkStart w:id="1096" w:name="_Toc448238812"/>
      <w:bookmarkStart w:id="1097" w:name="_Toc448239679"/>
      <w:bookmarkStart w:id="1098" w:name="_Toc448241438"/>
      <w:bookmarkStart w:id="1099" w:name="_Toc448240559"/>
      <w:bookmarkStart w:id="1100" w:name="_Toc448240560"/>
      <w:bookmarkStart w:id="1101" w:name="_Toc448239236"/>
      <w:bookmarkStart w:id="1102" w:name="_Toc448139542"/>
      <w:bookmarkStart w:id="1103" w:name="_Toc448239676"/>
      <w:bookmarkStart w:id="1104" w:name="_Toc448241442"/>
      <w:bookmarkStart w:id="1105" w:name="_Toc448240117"/>
      <w:bookmarkStart w:id="1106" w:name="_Toc448240119"/>
      <w:bookmarkStart w:id="1107" w:name="_Toc448139540"/>
      <w:bookmarkStart w:id="1108" w:name="_Toc448241003"/>
      <w:bookmarkStart w:id="1109" w:name="_Toc448239673"/>
      <w:bookmarkStart w:id="1110" w:name="_Toc448240562"/>
      <w:bookmarkStart w:id="1111" w:name="_Toc448238819"/>
      <w:bookmarkStart w:id="1112" w:name="_Toc448241001"/>
      <w:bookmarkStart w:id="1113" w:name="_Toc448139545"/>
      <w:bookmarkStart w:id="1114" w:name="_Toc448239678"/>
      <w:bookmarkStart w:id="1115" w:name="_Toc448240997"/>
      <w:bookmarkStart w:id="1116" w:name="_Toc448240564"/>
      <w:bookmarkStart w:id="1117" w:name="_Toc448239677"/>
      <w:bookmarkStart w:id="1118" w:name="_Toc448238817"/>
      <w:bookmarkStart w:id="1119" w:name="_Toc448239238"/>
      <w:bookmarkStart w:id="1120" w:name="_Toc448241007"/>
      <w:bookmarkStart w:id="1121" w:name="_Toc448238816"/>
      <w:bookmarkStart w:id="1122" w:name="_Toc448240561"/>
      <w:bookmarkStart w:id="1123" w:name="_Toc448239237"/>
      <w:bookmarkStart w:id="1124" w:name="_Toc448240118"/>
      <w:bookmarkStart w:id="1125" w:name="_Toc448240120"/>
      <w:bookmarkStart w:id="1126" w:name="_Toc448241444"/>
      <w:bookmarkStart w:id="1127" w:name="_Toc448241443"/>
      <w:bookmarkStart w:id="1128" w:name="_Toc448239239"/>
      <w:bookmarkStart w:id="1129" w:name="_Toc448139544"/>
      <w:bookmarkStart w:id="1130" w:name="_Toc448241004"/>
      <w:bookmarkStart w:id="1131" w:name="_Toc448240123"/>
      <w:bookmarkStart w:id="1132" w:name="_Toc448241002"/>
      <w:bookmarkStart w:id="1133" w:name="_Toc448239243"/>
      <w:bookmarkStart w:id="1134" w:name="_Toc448139548"/>
      <w:bookmarkStart w:id="1135" w:name="_Toc448239681"/>
      <w:bookmarkStart w:id="1136" w:name="_Toc448238823"/>
      <w:bookmarkStart w:id="1137" w:name="_Toc448139549"/>
      <w:bookmarkStart w:id="1138" w:name="_Toc448241446"/>
      <w:bookmarkStart w:id="1139" w:name="_Toc448240124"/>
      <w:bookmarkStart w:id="1140" w:name="_Toc448238821"/>
      <w:bookmarkStart w:id="1141" w:name="_Toc448239680"/>
      <w:bookmarkStart w:id="1142" w:name="_Toc448240122"/>
      <w:bookmarkStart w:id="1143" w:name="_Toc448241006"/>
      <w:bookmarkStart w:id="1144" w:name="_Toc448241448"/>
      <w:bookmarkStart w:id="1145" w:name="_Toc448240121"/>
      <w:bookmarkStart w:id="1146" w:name="_Toc448239682"/>
      <w:bookmarkStart w:id="1147" w:name="_Toc448139543"/>
      <w:bookmarkStart w:id="1148" w:name="_Toc448241008"/>
      <w:bookmarkStart w:id="1149" w:name="_Toc448238822"/>
      <w:bookmarkStart w:id="1150" w:name="_Toc448238818"/>
      <w:bookmarkStart w:id="1151" w:name="_Toc448239242"/>
      <w:bookmarkStart w:id="1152" w:name="_Toc448240128"/>
      <w:bookmarkStart w:id="1153" w:name="_Toc448239244"/>
      <w:bookmarkStart w:id="1154" w:name="_Toc448241445"/>
      <w:bookmarkStart w:id="1155" w:name="_Toc448239240"/>
      <w:bookmarkStart w:id="1156" w:name="_Toc448240566"/>
      <w:bookmarkStart w:id="1157" w:name="_Toc448238824"/>
      <w:bookmarkStart w:id="1158" w:name="_Toc448241449"/>
      <w:bookmarkStart w:id="1159" w:name="_Toc448241005"/>
      <w:bookmarkStart w:id="1160" w:name="_Toc448238820"/>
      <w:bookmarkStart w:id="1161" w:name="_Toc448239683"/>
      <w:bookmarkStart w:id="1162" w:name="_Toc448241447"/>
      <w:bookmarkStart w:id="1163" w:name="_Toc448239241"/>
      <w:bookmarkStart w:id="1164" w:name="_Toc448240565"/>
      <w:bookmarkStart w:id="1165" w:name="_Toc448238827"/>
      <w:bookmarkStart w:id="1166" w:name="_Toc448241451"/>
      <w:bookmarkStart w:id="1167" w:name="_Toc448139547"/>
      <w:bookmarkStart w:id="1168" w:name="_Toc448239686"/>
      <w:bookmarkStart w:id="1169" w:name="_Toc448139553"/>
      <w:bookmarkStart w:id="1170" w:name="_Toc448139551"/>
      <w:bookmarkStart w:id="1171" w:name="_Toc448238826"/>
      <w:bookmarkStart w:id="1172" w:name="_Toc448240125"/>
      <w:bookmarkStart w:id="1173" w:name="_Toc448239247"/>
      <w:bookmarkStart w:id="1174" w:name="_Toc448240126"/>
      <w:bookmarkStart w:id="1175" w:name="_Toc448238825"/>
      <w:bookmarkStart w:id="1176" w:name="_Toc448241450"/>
      <w:bookmarkStart w:id="1177" w:name="_Toc448241012"/>
      <w:bookmarkStart w:id="1178" w:name="_Toc448240563"/>
      <w:bookmarkStart w:id="1179" w:name="_Toc448239245"/>
      <w:bookmarkStart w:id="1180" w:name="_Toc448239246"/>
      <w:bookmarkStart w:id="1181" w:name="_Toc448241453"/>
      <w:bookmarkStart w:id="1182" w:name="_Toc448139554"/>
      <w:bookmarkStart w:id="1183" w:name="_Toc448240569"/>
      <w:bookmarkStart w:id="1184" w:name="_Toc448139552"/>
      <w:bookmarkStart w:id="1185" w:name="_Toc448239684"/>
      <w:bookmarkStart w:id="1186" w:name="_Toc448139546"/>
      <w:bookmarkStart w:id="1187" w:name="_Toc448240568"/>
      <w:bookmarkStart w:id="1188" w:name="_Toc448240570"/>
      <w:bookmarkStart w:id="1189" w:name="_Toc448241457"/>
      <w:bookmarkStart w:id="1190" w:name="_Toc448139557"/>
      <w:bookmarkStart w:id="1191" w:name="_Toc448241009"/>
      <w:bookmarkStart w:id="1192" w:name="_Toc448241011"/>
      <w:bookmarkStart w:id="1193" w:name="_Toc448240567"/>
      <w:bookmarkStart w:id="1194" w:name="_Toc448238831"/>
      <w:bookmarkStart w:id="1195" w:name="_Toc448241456"/>
      <w:bookmarkStart w:id="1196" w:name="_Toc448239689"/>
      <w:bookmarkStart w:id="1197" w:name="_Toc448240127"/>
      <w:bookmarkStart w:id="1198" w:name="_Toc448239248"/>
      <w:bookmarkStart w:id="1199" w:name="_Toc448239249"/>
      <w:bookmarkStart w:id="1200" w:name="_Toc448240130"/>
      <w:bookmarkStart w:id="1201" w:name="_Toc448139555"/>
      <w:bookmarkStart w:id="1202" w:name="_Toc448240131"/>
      <w:bookmarkStart w:id="1203" w:name="_Toc448241452"/>
      <w:bookmarkStart w:id="1204" w:name="_Toc448239250"/>
      <w:bookmarkStart w:id="1205" w:name="_Toc448240578"/>
      <w:bookmarkStart w:id="1206" w:name="_Toc448238829"/>
      <w:bookmarkStart w:id="1207" w:name="_Toc448238830"/>
      <w:bookmarkStart w:id="1208" w:name="_Toc448241015"/>
      <w:bookmarkStart w:id="1209" w:name="_Toc448240572"/>
      <w:bookmarkStart w:id="1210" w:name="_Toc448239691"/>
      <w:bookmarkStart w:id="1211" w:name="_Toc448241454"/>
      <w:bookmarkStart w:id="1212" w:name="_Toc448240573"/>
      <w:bookmarkStart w:id="1213" w:name="_Toc448240571"/>
      <w:bookmarkStart w:id="1214" w:name="_Toc448139550"/>
      <w:bookmarkStart w:id="1215" w:name="_Toc448240574"/>
      <w:bookmarkStart w:id="1216" w:name="_Toc448238834"/>
      <w:bookmarkStart w:id="1217" w:name="_Toc448239685"/>
      <w:bookmarkStart w:id="1218" w:name="_Toc448238835"/>
      <w:bookmarkStart w:id="1219" w:name="_Toc448239687"/>
      <w:bookmarkStart w:id="1220" w:name="_Toc448241013"/>
      <w:bookmarkStart w:id="1221" w:name="_Toc448241014"/>
      <w:bookmarkStart w:id="1222" w:name="_Toc448241018"/>
      <w:bookmarkStart w:id="1223" w:name="_Toc448240575"/>
      <w:bookmarkStart w:id="1224" w:name="_Toc448241010"/>
      <w:bookmarkStart w:id="1225" w:name="_Toc448240132"/>
      <w:bookmarkStart w:id="1226" w:name="_Toc448240129"/>
      <w:bookmarkStart w:id="1227" w:name="_Toc448139556"/>
      <w:bookmarkStart w:id="1228" w:name="_Toc448139560"/>
      <w:bookmarkStart w:id="1229" w:name="_Toc448240577"/>
      <w:bookmarkStart w:id="1230" w:name="_Toc448241455"/>
      <w:bookmarkStart w:id="1231" w:name="_Toc448239690"/>
      <w:bookmarkStart w:id="1232" w:name="_Toc448238833"/>
      <w:bookmarkStart w:id="1233" w:name="_Toc448241461"/>
      <w:bookmarkStart w:id="1234" w:name="_Toc448238839"/>
      <w:bookmarkStart w:id="1235" w:name="_Toc448241458"/>
      <w:bookmarkStart w:id="1236" w:name="_Toc448239694"/>
      <w:bookmarkStart w:id="1237" w:name="_Toc448239254"/>
      <w:bookmarkStart w:id="1238" w:name="_Toc448239693"/>
      <w:bookmarkStart w:id="1239" w:name="_Toc448241016"/>
      <w:bookmarkStart w:id="1240" w:name="_Toc448239253"/>
      <w:bookmarkStart w:id="1241" w:name="_Toc448239259"/>
      <w:bookmarkStart w:id="1242" w:name="_Toc448240134"/>
      <w:bookmarkStart w:id="1243" w:name="_Toc448238828"/>
      <w:bookmarkStart w:id="1244" w:name="_Toc448239252"/>
      <w:bookmarkStart w:id="1245" w:name="_Toc448240133"/>
      <w:bookmarkStart w:id="1246" w:name="_Toc448240135"/>
      <w:bookmarkStart w:id="1247" w:name="_Toc448241017"/>
      <w:bookmarkStart w:id="1248" w:name="_Toc448239251"/>
      <w:bookmarkStart w:id="1249" w:name="_Toc448239695"/>
      <w:bookmarkStart w:id="1250" w:name="_Toc448241460"/>
      <w:bookmarkStart w:id="1251" w:name="_Toc448239696"/>
      <w:bookmarkStart w:id="1252" w:name="_Toc448241023"/>
      <w:bookmarkStart w:id="1253" w:name="_Toc448240576"/>
      <w:bookmarkStart w:id="1254" w:name="_Toc448139558"/>
      <w:bookmarkStart w:id="1255" w:name="_Toc448241459"/>
      <w:bookmarkStart w:id="1256" w:name="_Toc448139564"/>
      <w:bookmarkStart w:id="1257" w:name="_Toc448239256"/>
      <w:bookmarkStart w:id="1258" w:name="_Toc448239688"/>
      <w:bookmarkStart w:id="1259" w:name="_Toc448241463"/>
      <w:bookmarkStart w:id="1260" w:name="_Toc448240140"/>
      <w:bookmarkStart w:id="1261" w:name="_Toc448239692"/>
      <w:bookmarkStart w:id="1262" w:name="_Toc448239257"/>
      <w:bookmarkStart w:id="1263" w:name="_Toc448239262"/>
      <w:bookmarkStart w:id="1264" w:name="_Toc448238842"/>
      <w:bookmarkStart w:id="1265" w:name="_Toc448240137"/>
      <w:bookmarkStart w:id="1266" w:name="_Toc448139568"/>
      <w:bookmarkStart w:id="1267" w:name="_Toc448238838"/>
      <w:bookmarkStart w:id="1268" w:name="_Toc448241465"/>
      <w:bookmarkStart w:id="1269" w:name="_Toc448241464"/>
      <w:bookmarkStart w:id="1270" w:name="_Toc448241020"/>
      <w:bookmarkStart w:id="1271" w:name="_Toc448241469"/>
      <w:bookmarkStart w:id="1272" w:name="_Toc448139559"/>
      <w:bookmarkStart w:id="1273" w:name="_Toc448139569"/>
      <w:bookmarkStart w:id="1274" w:name="_Toc448241019"/>
      <w:bookmarkStart w:id="1275" w:name="_Toc448241466"/>
      <w:bookmarkStart w:id="1276" w:name="_Toc448239255"/>
      <w:bookmarkStart w:id="1277" w:name="_Toc448241462"/>
      <w:bookmarkStart w:id="1278" w:name="_Toc448139562"/>
      <w:bookmarkStart w:id="1279" w:name="_Toc448240579"/>
      <w:bookmarkStart w:id="1280" w:name="_Toc448139561"/>
      <w:bookmarkStart w:id="1281" w:name="_Toc448238832"/>
      <w:bookmarkStart w:id="1282" w:name="_Toc448239258"/>
      <w:bookmarkStart w:id="1283" w:name="_Toc448240582"/>
      <w:bookmarkStart w:id="1284" w:name="_Toc448239697"/>
      <w:bookmarkStart w:id="1285" w:name="_Toc448240136"/>
      <w:bookmarkStart w:id="1286" w:name="_Toc448238836"/>
      <w:bookmarkStart w:id="1287" w:name="_Toc448241024"/>
      <w:bookmarkStart w:id="1288" w:name="_Toc448240138"/>
      <w:bookmarkStart w:id="1289" w:name="_Toc448241022"/>
      <w:bookmarkStart w:id="1290" w:name="_Toc448238837"/>
      <w:bookmarkStart w:id="1291" w:name="_Toc448239700"/>
      <w:bookmarkStart w:id="1292" w:name="_Toc448241026"/>
      <w:bookmarkStart w:id="1293" w:name="_Toc448241467"/>
      <w:bookmarkStart w:id="1294" w:name="_Toc448239261"/>
      <w:bookmarkStart w:id="1295" w:name="_Toc448238840"/>
      <w:bookmarkStart w:id="1296" w:name="_Toc448240141"/>
      <w:bookmarkStart w:id="1297" w:name="_Toc448238843"/>
      <w:bookmarkStart w:id="1298" w:name="_Toc448240580"/>
      <w:bookmarkStart w:id="1299" w:name="_Toc448240142"/>
      <w:bookmarkStart w:id="1300" w:name="_Toc448139563"/>
      <w:bookmarkStart w:id="1301" w:name="_Toc448139565"/>
      <w:bookmarkStart w:id="1302" w:name="_Toc448241021"/>
      <w:bookmarkStart w:id="1303" w:name="_Toc448241027"/>
      <w:bookmarkStart w:id="1304" w:name="_Toc448240139"/>
      <w:bookmarkStart w:id="1305" w:name="_Toc448240585"/>
      <w:bookmarkStart w:id="1306" w:name="_Toc448139567"/>
      <w:bookmarkStart w:id="1307" w:name="_Toc448241028"/>
      <w:bookmarkStart w:id="1308" w:name="_Toc448240581"/>
      <w:bookmarkStart w:id="1309" w:name="_Toc448239699"/>
      <w:bookmarkStart w:id="1310" w:name="_Toc448239698"/>
      <w:bookmarkStart w:id="1311" w:name="_Toc448239260"/>
      <w:bookmarkStart w:id="1312" w:name="_Toc448241468"/>
      <w:bookmarkStart w:id="1313" w:name="_Toc448239263"/>
      <w:bookmarkStart w:id="1314" w:name="_Toc448240584"/>
      <w:bookmarkStart w:id="1315" w:name="_Toc448239701"/>
      <w:bookmarkStart w:id="1316" w:name="_Toc448240144"/>
      <w:bookmarkStart w:id="1317" w:name="_Toc448239703"/>
      <w:bookmarkStart w:id="1318" w:name="_Toc448139566"/>
      <w:bookmarkStart w:id="1319" w:name="_Toc448238841"/>
      <w:bookmarkStart w:id="1320" w:name="_Toc456120618"/>
      <w:bookmarkStart w:id="1321" w:name="_Toc456120673"/>
      <w:bookmarkStart w:id="1322" w:name="_Toc448137991"/>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r>
        <w:rPr>
          <w:rFonts w:ascii="黑体" w:eastAsia="黑体" w:hAnsi="黑体" w:hint="eastAsia"/>
          <w:b w:val="0"/>
          <w:sz w:val="21"/>
          <w:szCs w:val="21"/>
        </w:rPr>
        <w:t>信息交互</w:t>
      </w:r>
      <w:bookmarkEnd w:id="1320"/>
      <w:bookmarkEnd w:id="1321"/>
    </w:p>
    <w:p w14:paraId="1ADDAB30" w14:textId="1D2E7B20" w:rsidR="009E29AA" w:rsidRDefault="00776F09">
      <w:pPr>
        <w:adjustRightInd/>
        <w:spacing w:line="312" w:lineRule="exact"/>
        <w:ind w:firstLine="420"/>
        <w:rPr>
          <w:color w:val="000000" w:themeColor="text1"/>
        </w:rPr>
      </w:pPr>
      <w:r>
        <w:rPr>
          <w:rFonts w:hint="eastAsia"/>
          <w:color w:val="000000" w:themeColor="text1"/>
        </w:rPr>
        <w:t>配电主站通过标准化的接口适配器完成与电网调度控制系统、</w:t>
      </w:r>
      <w:r>
        <w:rPr>
          <w:color w:val="000000" w:themeColor="text1"/>
        </w:rPr>
        <w:t>PMS2.0</w:t>
      </w:r>
      <w:r>
        <w:rPr>
          <w:rFonts w:hint="eastAsia"/>
          <w:color w:val="000000" w:themeColor="text1"/>
        </w:rPr>
        <w:t>、</w:t>
      </w:r>
      <w:r w:rsidR="002D5990" w:rsidRPr="006170BE">
        <w:rPr>
          <w:rFonts w:hint="eastAsia"/>
          <w:szCs w:val="24"/>
        </w:rPr>
        <w:t>一体化电量与线损管理系统</w:t>
      </w:r>
      <w:r w:rsidR="002D5990" w:rsidRPr="006170BE">
        <w:rPr>
          <w:rFonts w:hint="eastAsia"/>
        </w:rPr>
        <w:t>、</w:t>
      </w:r>
      <w:r w:rsidR="00AF1AA8">
        <w:rPr>
          <w:rFonts w:hint="eastAsia"/>
          <w:color w:val="000000" w:themeColor="text1"/>
        </w:rPr>
        <w:t>国网配电自动化指标分析系统等系统</w:t>
      </w:r>
      <w:r>
        <w:rPr>
          <w:rFonts w:hint="eastAsia"/>
          <w:color w:val="000000" w:themeColor="text1"/>
        </w:rPr>
        <w:t>信息交互，具体要求包括但不限于：</w:t>
      </w:r>
    </w:p>
    <w:p w14:paraId="44FD1526" w14:textId="77777777" w:rsidR="009E29AA" w:rsidRDefault="00776F09">
      <w:pPr>
        <w:pStyle w:val="23"/>
        <w:numPr>
          <w:ilvl w:val="0"/>
          <w:numId w:val="105"/>
        </w:numPr>
        <w:spacing w:line="312" w:lineRule="exact"/>
        <w:ind w:firstLineChars="0"/>
        <w:rPr>
          <w:color w:val="000000" w:themeColor="text1"/>
        </w:rPr>
      </w:pPr>
      <w:r>
        <w:rPr>
          <w:rFonts w:hint="eastAsia"/>
          <w:color w:val="000000" w:themeColor="text1"/>
        </w:rPr>
        <w:lastRenderedPageBreak/>
        <w:t>与电网调度控制系统交互</w:t>
      </w:r>
    </w:p>
    <w:p w14:paraId="3C211BEF" w14:textId="77777777" w:rsidR="009E29AA" w:rsidRDefault="00776F09">
      <w:pPr>
        <w:pStyle w:val="23"/>
        <w:numPr>
          <w:ilvl w:val="0"/>
          <w:numId w:val="106"/>
        </w:numPr>
        <w:spacing w:line="312" w:lineRule="exact"/>
        <w:ind w:firstLineChars="0"/>
        <w:rPr>
          <w:color w:val="000000" w:themeColor="text1"/>
        </w:rPr>
      </w:pPr>
      <w:r>
        <w:rPr>
          <w:rFonts w:hint="eastAsia"/>
          <w:color w:val="000000" w:themeColor="text1"/>
        </w:rPr>
        <w:t>图模信息交互</w:t>
      </w:r>
    </w:p>
    <w:p w14:paraId="5D398474" w14:textId="77777777" w:rsidR="009E29AA" w:rsidRDefault="00776F09">
      <w:pPr>
        <w:ind w:firstLineChars="200" w:firstLine="420"/>
        <w:rPr>
          <w:color w:val="000000" w:themeColor="text1"/>
        </w:rPr>
      </w:pPr>
      <w:r>
        <w:rPr>
          <w:rFonts w:hint="eastAsia"/>
          <w:color w:val="000000" w:themeColor="text1"/>
        </w:rPr>
        <w:t>配电主站需从电网调度控制系统获取高压配电网（包括</w:t>
      </w:r>
      <w:r>
        <w:rPr>
          <w:color w:val="000000" w:themeColor="text1"/>
        </w:rPr>
        <w:t xml:space="preserve"> 35kV</w:t>
      </w:r>
      <w:r>
        <w:rPr>
          <w:rFonts w:hint="eastAsia"/>
          <w:color w:val="000000" w:themeColor="text1"/>
        </w:rPr>
        <w:t>、</w:t>
      </w:r>
      <w:r>
        <w:rPr>
          <w:color w:val="000000" w:themeColor="text1"/>
        </w:rPr>
        <w:t>110kV</w:t>
      </w:r>
      <w:r>
        <w:rPr>
          <w:rFonts w:hint="eastAsia"/>
          <w:color w:val="000000" w:themeColor="text1"/>
        </w:rPr>
        <w:t>、</w:t>
      </w:r>
      <w:r>
        <w:rPr>
          <w:color w:val="000000" w:themeColor="text1"/>
        </w:rPr>
        <w:t>220kV</w:t>
      </w:r>
      <w:r>
        <w:rPr>
          <w:rFonts w:hint="eastAsia"/>
          <w:color w:val="000000" w:themeColor="text1"/>
        </w:rPr>
        <w:t>等）的网络拓扑、变电站图形、相关一次设备参数，以及一次设备所关联的保护信息；</w:t>
      </w:r>
    </w:p>
    <w:p w14:paraId="029B2DD0" w14:textId="1B364063" w:rsidR="009E29AA" w:rsidRDefault="00776F09">
      <w:pPr>
        <w:ind w:firstLineChars="200" w:firstLine="420"/>
        <w:rPr>
          <w:color w:val="000000" w:themeColor="text1"/>
        </w:rPr>
      </w:pPr>
      <w:r>
        <w:rPr>
          <w:rFonts w:hint="eastAsia"/>
          <w:color w:val="000000" w:themeColor="text1"/>
        </w:rPr>
        <w:t>配电主站与电网调度控制系统之间图模信息的数据交互格式应遵循</w:t>
      </w:r>
      <w:r>
        <w:rPr>
          <w:color w:val="000000" w:themeColor="text1"/>
        </w:rPr>
        <w:t>Q/GDW 624</w:t>
      </w:r>
      <w:r>
        <w:rPr>
          <w:rFonts w:hint="eastAsia"/>
          <w:color w:val="000000" w:themeColor="text1"/>
        </w:rPr>
        <w:t>《电力系统图形描述规范》和</w:t>
      </w:r>
      <w:r>
        <w:rPr>
          <w:color w:val="000000" w:themeColor="text1"/>
        </w:rPr>
        <w:t xml:space="preserve">GB/T </w:t>
      </w:r>
      <w:r>
        <w:rPr>
          <w:rStyle w:val="a-size-large1"/>
          <w:color w:val="000000" w:themeColor="text1"/>
        </w:rPr>
        <w:t>30149-2013</w:t>
      </w:r>
      <w:r>
        <w:rPr>
          <w:rFonts w:hint="eastAsia"/>
          <w:color w:val="000000" w:themeColor="text1"/>
        </w:rPr>
        <w:t>《电网设备模型描述规范》标准，采用</w:t>
      </w:r>
      <w:r>
        <w:rPr>
          <w:color w:val="000000" w:themeColor="text1"/>
        </w:rPr>
        <w:t>CIM/E/CIM/G</w:t>
      </w:r>
      <w:r>
        <w:rPr>
          <w:rFonts w:hint="eastAsia"/>
          <w:color w:val="000000" w:themeColor="text1"/>
        </w:rPr>
        <w:t>数据格式予以实现。</w:t>
      </w:r>
    </w:p>
    <w:p w14:paraId="1639259C" w14:textId="77777777" w:rsidR="009E29AA" w:rsidRDefault="00776F09">
      <w:pPr>
        <w:pStyle w:val="23"/>
        <w:numPr>
          <w:ilvl w:val="0"/>
          <w:numId w:val="106"/>
        </w:numPr>
        <w:spacing w:line="312" w:lineRule="exact"/>
        <w:ind w:firstLineChars="0"/>
        <w:rPr>
          <w:color w:val="000000" w:themeColor="text1"/>
        </w:rPr>
      </w:pPr>
      <w:r>
        <w:rPr>
          <w:rFonts w:hint="eastAsia"/>
          <w:color w:val="000000" w:themeColor="text1"/>
        </w:rPr>
        <w:t>实时监测数据交互</w:t>
      </w:r>
    </w:p>
    <w:p w14:paraId="2964891F" w14:textId="0E6AE396" w:rsidR="009E29AA" w:rsidRPr="00724382" w:rsidRDefault="00776F09">
      <w:pPr>
        <w:ind w:firstLineChars="200" w:firstLine="420"/>
      </w:pPr>
      <w:r w:rsidRPr="00724382">
        <w:rPr>
          <w:rFonts w:hint="eastAsia"/>
        </w:rPr>
        <w:t>配电主站可通过电网调度控制系统数据转发</w:t>
      </w:r>
      <w:r w:rsidR="007D753A" w:rsidRPr="00724382">
        <w:rPr>
          <w:rFonts w:hint="eastAsia"/>
        </w:rPr>
        <w:t>或直接采集方式</w:t>
      </w:r>
      <w:r w:rsidRPr="00724382">
        <w:rPr>
          <w:rFonts w:hint="eastAsia"/>
        </w:rPr>
        <w:t>获取变电站</w:t>
      </w:r>
      <w:r w:rsidRPr="00724382">
        <w:t>10kV/20kV</w:t>
      </w:r>
      <w:r w:rsidRPr="00724382">
        <w:rPr>
          <w:rFonts w:hint="eastAsia"/>
        </w:rPr>
        <w:t>电压等级相关设备的量测及状态等信息，支持电网调度控制系统标识牌信息同步。</w:t>
      </w:r>
    </w:p>
    <w:p w14:paraId="10ED44A1" w14:textId="7BB039DF" w:rsidR="009E29AA" w:rsidRPr="00724382" w:rsidRDefault="00776F09">
      <w:pPr>
        <w:ind w:firstLineChars="200" w:firstLine="420"/>
      </w:pPr>
      <w:r w:rsidRPr="00724382">
        <w:rPr>
          <w:rFonts w:hint="eastAsia"/>
        </w:rPr>
        <w:t>配电主站与电网调度控制系统之间实时数据交互，</w:t>
      </w:r>
      <w:r w:rsidR="002F0149" w:rsidRPr="00724382">
        <w:rPr>
          <w:rFonts w:hint="eastAsia"/>
        </w:rPr>
        <w:t>应通过正反向物理隔离装置安全设备连接，应采用</w:t>
      </w:r>
      <w:r w:rsidR="002F0149" w:rsidRPr="00724382">
        <w:rPr>
          <w:rFonts w:hint="eastAsia"/>
        </w:rPr>
        <w:t>E</w:t>
      </w:r>
      <w:r w:rsidR="002F0149" w:rsidRPr="00724382">
        <w:rPr>
          <w:rFonts w:hint="eastAsia"/>
        </w:rPr>
        <w:t>语言格式的数据传输</w:t>
      </w:r>
      <w:r w:rsidR="00220737" w:rsidRPr="00724382">
        <w:rPr>
          <w:rFonts w:hint="eastAsia"/>
        </w:rPr>
        <w:t>。</w:t>
      </w:r>
    </w:p>
    <w:p w14:paraId="674B5AA2" w14:textId="14D77D3A" w:rsidR="00A93DE5" w:rsidRPr="00724382" w:rsidRDefault="007D753A">
      <w:pPr>
        <w:ind w:firstLineChars="200" w:firstLine="420"/>
      </w:pPr>
      <w:r w:rsidRPr="00724382">
        <w:rPr>
          <w:rFonts w:hint="eastAsia"/>
        </w:rPr>
        <w:t>配电主站应通过安全接入区</w:t>
      </w:r>
      <w:r w:rsidR="00C153B4" w:rsidRPr="00724382">
        <w:rPr>
          <w:rFonts w:hint="eastAsia"/>
        </w:rPr>
        <w:t>实现变电站信息直接采集</w:t>
      </w:r>
      <w:r w:rsidRPr="00724382">
        <w:rPr>
          <w:rFonts w:hint="eastAsia"/>
        </w:rPr>
        <w:t>。</w:t>
      </w:r>
    </w:p>
    <w:p w14:paraId="796E8A35" w14:textId="77777777" w:rsidR="009E29AA" w:rsidRDefault="00776F09">
      <w:pPr>
        <w:pStyle w:val="23"/>
        <w:numPr>
          <w:ilvl w:val="0"/>
          <w:numId w:val="106"/>
        </w:numPr>
        <w:spacing w:line="312" w:lineRule="exact"/>
        <w:ind w:firstLineChars="0"/>
        <w:rPr>
          <w:color w:val="000000" w:themeColor="text1"/>
        </w:rPr>
      </w:pPr>
      <w:r>
        <w:rPr>
          <w:rFonts w:hint="eastAsia"/>
          <w:color w:val="000000" w:themeColor="text1"/>
        </w:rPr>
        <w:t>计算数据交互</w:t>
      </w:r>
    </w:p>
    <w:p w14:paraId="17154183" w14:textId="45FFB700" w:rsidR="009E29AA" w:rsidRDefault="00776F09">
      <w:pPr>
        <w:pStyle w:val="23"/>
        <w:numPr>
          <w:ilvl w:val="0"/>
          <w:numId w:val="106"/>
        </w:numPr>
        <w:spacing w:line="312" w:lineRule="exact"/>
        <w:ind w:firstLineChars="0"/>
        <w:rPr>
          <w:color w:val="000000" w:themeColor="text1"/>
        </w:rPr>
      </w:pPr>
      <w:r>
        <w:rPr>
          <w:rFonts w:hint="eastAsia"/>
          <w:color w:val="000000" w:themeColor="text1"/>
        </w:rPr>
        <w:t>配电主站从电网调度控制系统获取端口阻抗、潮流计算、状态估计等计算结果，为配电网解合环计算等分析应用提供支撑。远程调阅</w:t>
      </w:r>
    </w:p>
    <w:p w14:paraId="257EED92" w14:textId="77777777" w:rsidR="009E29AA" w:rsidRDefault="00776F09">
      <w:pPr>
        <w:ind w:firstLineChars="200" w:firstLine="420"/>
        <w:rPr>
          <w:color w:val="000000" w:themeColor="text1"/>
        </w:rPr>
      </w:pPr>
      <w:r>
        <w:rPr>
          <w:rFonts w:hint="eastAsia"/>
          <w:color w:val="000000" w:themeColor="text1"/>
        </w:rPr>
        <w:t>配电主站应支持相关调度技术支持系统的远程调阅。配电主站的画面远程调阅应遵循</w:t>
      </w:r>
      <w:r>
        <w:rPr>
          <w:color w:val="000000" w:themeColor="text1"/>
        </w:rPr>
        <w:t>Q/GDW 624</w:t>
      </w:r>
      <w:r>
        <w:rPr>
          <w:rFonts w:hint="eastAsia"/>
          <w:color w:val="000000" w:themeColor="text1"/>
        </w:rPr>
        <w:t>《电力系统图形描述规范》、</w:t>
      </w:r>
      <w:r>
        <w:rPr>
          <w:color w:val="000000" w:themeColor="text1"/>
        </w:rPr>
        <w:t xml:space="preserve">GB/T </w:t>
      </w:r>
      <w:r>
        <w:rPr>
          <w:rStyle w:val="a-size-large1"/>
          <w:color w:val="000000" w:themeColor="text1"/>
        </w:rPr>
        <w:t>30149-2013</w:t>
      </w:r>
      <w:r>
        <w:rPr>
          <w:rFonts w:hint="eastAsia"/>
          <w:color w:val="000000" w:themeColor="text1"/>
        </w:rPr>
        <w:t>《电网设备模型描述规范》、</w:t>
      </w:r>
      <w:r>
        <w:rPr>
          <w:color w:val="000000" w:themeColor="text1"/>
        </w:rPr>
        <w:t>DL/T 476</w:t>
      </w:r>
      <w:r>
        <w:rPr>
          <w:rFonts w:hint="eastAsia"/>
          <w:color w:val="000000" w:themeColor="text1"/>
        </w:rPr>
        <w:t>《电力系统实时数据通信应用层协议》规范。</w:t>
      </w:r>
    </w:p>
    <w:p w14:paraId="116CCF9C" w14:textId="77777777" w:rsidR="00776F09" w:rsidRPr="00724382" w:rsidRDefault="00776F09" w:rsidP="00776F09">
      <w:pPr>
        <w:pStyle w:val="23"/>
        <w:numPr>
          <w:ilvl w:val="0"/>
          <w:numId w:val="105"/>
        </w:numPr>
        <w:spacing w:line="312" w:lineRule="exact"/>
        <w:ind w:firstLineChars="0"/>
      </w:pPr>
      <w:r w:rsidRPr="00724382">
        <w:rPr>
          <w:rFonts w:hint="eastAsia"/>
        </w:rPr>
        <w:t>与一体化电量与线损管理系统</w:t>
      </w:r>
      <w:r w:rsidR="00633CF0" w:rsidRPr="00724382">
        <w:rPr>
          <w:rFonts w:hint="eastAsia"/>
        </w:rPr>
        <w:t>信息</w:t>
      </w:r>
      <w:r w:rsidRPr="00724382">
        <w:rPr>
          <w:rFonts w:hint="eastAsia"/>
        </w:rPr>
        <w:t>交互</w:t>
      </w:r>
    </w:p>
    <w:p w14:paraId="166557C9" w14:textId="7E1C4C85" w:rsidR="00776F09" w:rsidRPr="00724382" w:rsidRDefault="00776F09" w:rsidP="00776F09">
      <w:pPr>
        <w:ind w:firstLineChars="200" w:firstLine="420"/>
      </w:pPr>
      <w:r w:rsidRPr="00724382">
        <w:rPr>
          <w:rFonts w:hint="eastAsia"/>
        </w:rPr>
        <w:t>配电主站</w:t>
      </w:r>
      <w:r w:rsidR="00204B68" w:rsidRPr="00724382">
        <w:rPr>
          <w:rFonts w:hint="eastAsia"/>
        </w:rPr>
        <w:t>应通过海量数据平台，数据</w:t>
      </w:r>
      <w:r w:rsidR="00B350CD" w:rsidRPr="00724382">
        <w:rPr>
          <w:rFonts w:hint="eastAsia"/>
        </w:rPr>
        <w:t>交互</w:t>
      </w:r>
      <w:r w:rsidR="00204B68" w:rsidRPr="00724382">
        <w:rPr>
          <w:rFonts w:hint="eastAsia"/>
        </w:rPr>
        <w:t>采用</w:t>
      </w:r>
      <w:r w:rsidR="00204B68" w:rsidRPr="00724382">
        <w:rPr>
          <w:rFonts w:hint="eastAsia"/>
        </w:rPr>
        <w:t>E</w:t>
      </w:r>
      <w:r w:rsidR="00204B68" w:rsidRPr="00724382">
        <w:rPr>
          <w:rFonts w:hint="eastAsia"/>
        </w:rPr>
        <w:t>语言格式，</w:t>
      </w:r>
      <w:r w:rsidRPr="00724382">
        <w:rPr>
          <w:rFonts w:hint="eastAsia"/>
        </w:rPr>
        <w:t>向一体化电量与线损管理系统交互相关数据，支撑一体化电量与线损管理相关业务功能应用</w:t>
      </w:r>
      <w:r w:rsidRPr="00724382">
        <w:t>.</w:t>
      </w:r>
    </w:p>
    <w:p w14:paraId="48E571C4" w14:textId="7396FAE4" w:rsidR="00776F09" w:rsidRPr="00724382" w:rsidRDefault="00776F09" w:rsidP="00F4627A">
      <w:pPr>
        <w:pStyle w:val="23"/>
        <w:numPr>
          <w:ilvl w:val="0"/>
          <w:numId w:val="117"/>
        </w:numPr>
        <w:spacing w:line="312" w:lineRule="exact"/>
        <w:ind w:firstLineChars="0"/>
      </w:pPr>
      <w:r w:rsidRPr="00724382">
        <w:rPr>
          <w:rFonts w:hint="eastAsia"/>
        </w:rPr>
        <w:t>支持提供配网运行负荷</w:t>
      </w:r>
      <w:r w:rsidRPr="00724382">
        <w:t>/</w:t>
      </w:r>
      <w:r w:rsidRPr="00724382">
        <w:rPr>
          <w:rFonts w:hint="eastAsia"/>
        </w:rPr>
        <w:t>电压</w:t>
      </w:r>
      <w:r w:rsidRPr="00724382">
        <w:t>/</w:t>
      </w:r>
      <w:r w:rsidRPr="00724382">
        <w:rPr>
          <w:rFonts w:hint="eastAsia"/>
        </w:rPr>
        <w:t>电流、遥信变位等数据；</w:t>
      </w:r>
    </w:p>
    <w:p w14:paraId="254A4B70" w14:textId="43454F22" w:rsidR="00776F09" w:rsidRPr="00724382" w:rsidRDefault="00776F09" w:rsidP="00F4627A">
      <w:pPr>
        <w:pStyle w:val="23"/>
        <w:numPr>
          <w:ilvl w:val="0"/>
          <w:numId w:val="117"/>
        </w:numPr>
        <w:spacing w:line="312" w:lineRule="exact"/>
        <w:ind w:firstLineChars="0"/>
      </w:pPr>
      <w:r w:rsidRPr="00724382">
        <w:rPr>
          <w:rFonts w:hint="eastAsia"/>
        </w:rPr>
        <w:t>支持提供配网运行日冻结电量</w:t>
      </w:r>
      <w:r w:rsidRPr="00724382">
        <w:t>/</w:t>
      </w:r>
      <w:r w:rsidRPr="00724382">
        <w:rPr>
          <w:rFonts w:hint="eastAsia"/>
        </w:rPr>
        <w:t>月冻结电量数据</w:t>
      </w:r>
      <w:r w:rsidR="00724382" w:rsidRPr="00724382">
        <w:rPr>
          <w:rFonts w:hint="eastAsia"/>
        </w:rPr>
        <w:t>；</w:t>
      </w:r>
    </w:p>
    <w:p w14:paraId="2E3CDC5C" w14:textId="54F99801" w:rsidR="00776F09" w:rsidRPr="00724382" w:rsidRDefault="00776F09" w:rsidP="00F4627A">
      <w:pPr>
        <w:pStyle w:val="23"/>
        <w:numPr>
          <w:ilvl w:val="0"/>
          <w:numId w:val="117"/>
        </w:numPr>
        <w:spacing w:line="312" w:lineRule="exact"/>
        <w:ind w:firstLineChars="0"/>
      </w:pPr>
      <w:r w:rsidRPr="00724382">
        <w:rPr>
          <w:rFonts w:hint="eastAsia"/>
        </w:rPr>
        <w:t>支持提供配网运行有功电量</w:t>
      </w:r>
      <w:r w:rsidRPr="00724382">
        <w:t>/</w:t>
      </w:r>
      <w:r w:rsidRPr="00724382">
        <w:rPr>
          <w:rFonts w:hint="eastAsia"/>
        </w:rPr>
        <w:t>无功电量</w:t>
      </w:r>
      <w:r w:rsidRPr="00724382">
        <w:t>/</w:t>
      </w:r>
      <w:r w:rsidRPr="00724382">
        <w:rPr>
          <w:rFonts w:hint="eastAsia"/>
        </w:rPr>
        <w:t>日冻结电量</w:t>
      </w:r>
      <w:r w:rsidRPr="00724382">
        <w:t>/</w:t>
      </w:r>
      <w:r w:rsidRPr="00724382">
        <w:rPr>
          <w:rFonts w:hint="eastAsia"/>
        </w:rPr>
        <w:t>月冻结电量</w:t>
      </w:r>
      <w:r w:rsidRPr="00724382">
        <w:t>/</w:t>
      </w:r>
      <w:r w:rsidRPr="00724382">
        <w:rPr>
          <w:rFonts w:hint="eastAsia"/>
        </w:rPr>
        <w:t>遥信变位时刻冻结电量</w:t>
      </w:r>
      <w:r w:rsidR="00724382" w:rsidRPr="00724382">
        <w:rPr>
          <w:rFonts w:hint="eastAsia"/>
        </w:rPr>
        <w:t>。</w:t>
      </w:r>
    </w:p>
    <w:p w14:paraId="6FDE72A3" w14:textId="11DA9E79" w:rsidR="009E29AA" w:rsidRDefault="00776F09">
      <w:pPr>
        <w:pStyle w:val="23"/>
        <w:numPr>
          <w:ilvl w:val="0"/>
          <w:numId w:val="105"/>
        </w:numPr>
        <w:spacing w:line="312" w:lineRule="exact"/>
        <w:ind w:firstLineChars="0"/>
        <w:rPr>
          <w:color w:val="000000" w:themeColor="text1"/>
        </w:rPr>
      </w:pPr>
      <w:r>
        <w:rPr>
          <w:rFonts w:hint="eastAsia"/>
          <w:color w:val="000000" w:themeColor="text1"/>
        </w:rPr>
        <w:t>与</w:t>
      </w:r>
      <w:r w:rsidR="001B4E97">
        <w:rPr>
          <w:rFonts w:hint="eastAsia"/>
          <w:color w:val="000000" w:themeColor="text1"/>
        </w:rPr>
        <w:t>PMS2.0</w:t>
      </w:r>
      <w:r>
        <w:rPr>
          <w:rFonts w:hint="eastAsia"/>
          <w:color w:val="000000" w:themeColor="text1"/>
        </w:rPr>
        <w:t>系统信息交互</w:t>
      </w:r>
    </w:p>
    <w:p w14:paraId="43E0C06A" w14:textId="41383EC5" w:rsidR="009E29AA" w:rsidRDefault="00776F09">
      <w:pPr>
        <w:pStyle w:val="23"/>
        <w:numPr>
          <w:ilvl w:val="0"/>
          <w:numId w:val="107"/>
        </w:numPr>
        <w:ind w:firstLineChars="0"/>
        <w:rPr>
          <w:color w:val="000000" w:themeColor="text1"/>
        </w:rPr>
      </w:pPr>
      <w:r>
        <w:rPr>
          <w:rFonts w:hint="eastAsia"/>
          <w:color w:val="000000" w:themeColor="text1"/>
        </w:rPr>
        <w:t>配电主站</w:t>
      </w:r>
      <w:del w:id="1323" w:author="subiaolong" w:date="2016-09-13T10:56:00Z">
        <w:r w:rsidDel="00AC392A">
          <w:rPr>
            <w:rFonts w:hint="eastAsia"/>
            <w:color w:val="000000" w:themeColor="text1"/>
          </w:rPr>
          <w:delText>需</w:delText>
        </w:r>
      </w:del>
      <w:r>
        <w:rPr>
          <w:rFonts w:hint="eastAsia"/>
          <w:color w:val="000000" w:themeColor="text1"/>
        </w:rPr>
        <w:t>从</w:t>
      </w:r>
      <w:r>
        <w:rPr>
          <w:color w:val="000000" w:themeColor="text1"/>
        </w:rPr>
        <w:t>PMS2.0</w:t>
      </w:r>
      <w:r>
        <w:rPr>
          <w:rFonts w:hint="eastAsia"/>
          <w:color w:val="000000" w:themeColor="text1"/>
        </w:rPr>
        <w:t>获取中压配电网（包括</w:t>
      </w:r>
      <w:r>
        <w:rPr>
          <w:color w:val="000000" w:themeColor="text1"/>
        </w:rPr>
        <w:t>6-20kV</w:t>
      </w:r>
      <w:r>
        <w:rPr>
          <w:rFonts w:hint="eastAsia"/>
          <w:color w:val="000000" w:themeColor="text1"/>
        </w:rPr>
        <w:t>）网络</w:t>
      </w:r>
      <w:ins w:id="1324" w:author="subiaolong" w:date="2016-09-13T11:03:00Z">
        <w:r w:rsidR="00937915">
          <w:rPr>
            <w:rFonts w:hint="eastAsia"/>
            <w:color w:val="000000" w:themeColor="text1"/>
          </w:rPr>
          <w:t>设备</w:t>
        </w:r>
      </w:ins>
      <w:r>
        <w:rPr>
          <w:rFonts w:hint="eastAsia"/>
          <w:color w:val="000000" w:themeColor="text1"/>
        </w:rPr>
        <w:t>模型、</w:t>
      </w:r>
      <w:del w:id="1325" w:author="subiaolong" w:date="2016-09-13T10:58:00Z">
        <w:r w:rsidDel="001D49E3">
          <w:rPr>
            <w:rFonts w:hint="eastAsia"/>
            <w:color w:val="000000" w:themeColor="text1"/>
          </w:rPr>
          <w:delText>相关</w:delText>
        </w:r>
      </w:del>
      <w:del w:id="1326" w:author="subiaolong" w:date="2016-09-13T10:59:00Z">
        <w:r w:rsidDel="001D49E3">
          <w:rPr>
            <w:rFonts w:hint="eastAsia"/>
            <w:color w:val="000000" w:themeColor="text1"/>
          </w:rPr>
          <w:delText>电气接线</w:delText>
        </w:r>
      </w:del>
      <w:r>
        <w:rPr>
          <w:rFonts w:hint="eastAsia"/>
          <w:color w:val="000000" w:themeColor="text1"/>
        </w:rPr>
        <w:t>图</w:t>
      </w:r>
      <w:ins w:id="1327" w:author="subiaolong" w:date="2016-09-13T10:59:00Z">
        <w:r w:rsidR="001D49E3">
          <w:rPr>
            <w:rFonts w:hint="eastAsia"/>
            <w:color w:val="000000" w:themeColor="text1"/>
          </w:rPr>
          <w:t>形</w:t>
        </w:r>
      </w:ins>
      <w:r>
        <w:rPr>
          <w:rFonts w:hint="eastAsia"/>
          <w:color w:val="000000" w:themeColor="text1"/>
        </w:rPr>
        <w:t>（</w:t>
      </w:r>
      <w:ins w:id="1328" w:author="subiaolong" w:date="2016-09-13T10:59:00Z">
        <w:r w:rsidR="001D49E3">
          <w:rPr>
            <w:rFonts w:hint="eastAsia"/>
            <w:color w:val="000000" w:themeColor="text1"/>
          </w:rPr>
          <w:t>包括：</w:t>
        </w:r>
      </w:ins>
      <w:r>
        <w:rPr>
          <w:rFonts w:ascii="宋体" w:hAnsi="宋体" w:hint="eastAsia"/>
          <w:color w:val="000000" w:themeColor="text1"/>
        </w:rPr>
        <w:t>变电站索引图、区域联络图、供电范围图、单线图、开关站图</w:t>
      </w:r>
      <w:r>
        <w:rPr>
          <w:rFonts w:hint="eastAsia"/>
          <w:color w:val="000000" w:themeColor="text1"/>
        </w:rPr>
        <w:t>）、</w:t>
      </w:r>
      <w:ins w:id="1329" w:author="subiaolong" w:date="2016-09-13T11:04:00Z">
        <w:r w:rsidR="00937915">
          <w:rPr>
            <w:rFonts w:hint="eastAsia"/>
            <w:color w:val="000000" w:themeColor="text1"/>
          </w:rPr>
          <w:t>设备新投</w:t>
        </w:r>
      </w:ins>
      <w:r>
        <w:rPr>
          <w:rFonts w:hint="eastAsia"/>
          <w:color w:val="000000" w:themeColor="text1"/>
        </w:rPr>
        <w:t>异动流程信息及相关一次设备参数、地理坐标等；</w:t>
      </w:r>
    </w:p>
    <w:p w14:paraId="20427D40" w14:textId="0F4145D3" w:rsidR="009E29AA" w:rsidRDefault="00776F09">
      <w:pPr>
        <w:pStyle w:val="23"/>
        <w:numPr>
          <w:ilvl w:val="0"/>
          <w:numId w:val="107"/>
        </w:numPr>
        <w:ind w:firstLineChars="0"/>
        <w:rPr>
          <w:color w:val="000000" w:themeColor="text1"/>
        </w:rPr>
      </w:pPr>
      <w:r>
        <w:rPr>
          <w:rFonts w:hint="eastAsia"/>
          <w:color w:val="000000" w:themeColor="text1"/>
        </w:rPr>
        <w:t>配电主站与</w:t>
      </w:r>
      <w:r>
        <w:rPr>
          <w:color w:val="000000" w:themeColor="text1"/>
        </w:rPr>
        <w:t>PMS2.0</w:t>
      </w:r>
      <w:r>
        <w:rPr>
          <w:rFonts w:hint="eastAsia"/>
          <w:color w:val="000000" w:themeColor="text1"/>
        </w:rPr>
        <w:t>之间电网图形与模型</w:t>
      </w:r>
      <w:r w:rsidR="00724382">
        <w:rPr>
          <w:rFonts w:hint="eastAsia"/>
          <w:color w:val="000000" w:themeColor="text1"/>
        </w:rPr>
        <w:t>规范</w:t>
      </w:r>
      <w:r w:rsidR="00724382" w:rsidRPr="00210ADC">
        <w:rPr>
          <w:rFonts w:hint="eastAsia"/>
          <w:color w:val="000000" w:themeColor="text1"/>
        </w:rPr>
        <w:t>应遵循</w:t>
      </w:r>
      <w:r w:rsidR="00724382" w:rsidRPr="006170BE">
        <w:rPr>
          <w:color w:val="000000" w:themeColor="text1"/>
        </w:rPr>
        <w:t>IEC 61968</w:t>
      </w:r>
      <w:r w:rsidR="00724382">
        <w:rPr>
          <w:rFonts w:hint="eastAsia"/>
          <w:color w:val="000000" w:themeColor="text1"/>
        </w:rPr>
        <w:t>《</w:t>
      </w:r>
      <w:r w:rsidR="00724382" w:rsidRPr="00D77E23">
        <w:rPr>
          <w:rFonts w:hint="eastAsia"/>
          <w:color w:val="000000" w:themeColor="text1"/>
        </w:rPr>
        <w:t>电力企业应用集成配电管理的系统接口</w:t>
      </w:r>
      <w:r w:rsidR="00724382">
        <w:rPr>
          <w:rFonts w:hint="eastAsia"/>
          <w:color w:val="000000" w:themeColor="text1"/>
        </w:rPr>
        <w:t>》</w:t>
      </w:r>
      <w:r w:rsidRPr="006170BE">
        <w:rPr>
          <w:rFonts w:hint="eastAsia"/>
          <w:color w:val="000000" w:themeColor="text1"/>
        </w:rPr>
        <w:t>标</w:t>
      </w:r>
      <w:r>
        <w:rPr>
          <w:rFonts w:hint="eastAsia"/>
          <w:color w:val="000000" w:themeColor="text1"/>
        </w:rPr>
        <w:t>准；</w:t>
      </w:r>
    </w:p>
    <w:p w14:paraId="31CBB274" w14:textId="3A629CAE" w:rsidR="009E29AA" w:rsidRDefault="00776F09">
      <w:pPr>
        <w:pStyle w:val="23"/>
        <w:numPr>
          <w:ilvl w:val="0"/>
          <w:numId w:val="107"/>
        </w:numPr>
        <w:ind w:firstLineChars="0"/>
        <w:rPr>
          <w:color w:val="000000" w:themeColor="text1"/>
        </w:rPr>
      </w:pPr>
      <w:r>
        <w:rPr>
          <w:rFonts w:hint="eastAsia"/>
          <w:color w:val="000000" w:themeColor="text1"/>
        </w:rPr>
        <w:t>配电主站向</w:t>
      </w:r>
      <w:r>
        <w:rPr>
          <w:color w:val="000000" w:themeColor="text1"/>
        </w:rPr>
        <w:t>PMS2.0</w:t>
      </w:r>
      <w:r>
        <w:rPr>
          <w:rFonts w:hint="eastAsia"/>
          <w:color w:val="000000" w:themeColor="text1"/>
        </w:rPr>
        <w:t>推送配电网</w:t>
      </w:r>
      <w:del w:id="1330" w:author="subiaolong" w:date="2016-09-13T11:06:00Z">
        <w:r w:rsidDel="00230050">
          <w:rPr>
            <w:rFonts w:hint="eastAsia"/>
            <w:color w:val="000000" w:themeColor="text1"/>
          </w:rPr>
          <w:delText>实时</w:delText>
        </w:r>
      </w:del>
      <w:r>
        <w:rPr>
          <w:rFonts w:hint="eastAsia"/>
          <w:color w:val="000000" w:themeColor="text1"/>
        </w:rPr>
        <w:t>量测、</w:t>
      </w:r>
      <w:ins w:id="1331" w:author="subiaolong" w:date="2016-09-13T11:07:00Z">
        <w:r w:rsidR="00230050">
          <w:rPr>
            <w:rFonts w:hint="eastAsia"/>
            <w:color w:val="000000" w:themeColor="text1"/>
          </w:rPr>
          <w:t>事件</w:t>
        </w:r>
      </w:ins>
      <w:del w:id="1332" w:author="subiaolong" w:date="2016-09-13T11:07:00Z">
        <w:r w:rsidDel="00230050">
          <w:rPr>
            <w:rFonts w:hint="eastAsia"/>
            <w:color w:val="000000" w:themeColor="text1"/>
          </w:rPr>
          <w:delText>馈线自动化</w:delText>
        </w:r>
      </w:del>
      <w:ins w:id="1333" w:author="subiaolong" w:date="2016-09-13T11:07:00Z">
        <w:r w:rsidR="00230050">
          <w:rPr>
            <w:rFonts w:hint="eastAsia"/>
            <w:color w:val="000000" w:themeColor="text1"/>
          </w:rPr>
          <w:t>、</w:t>
        </w:r>
      </w:ins>
      <w:r>
        <w:rPr>
          <w:rFonts w:hint="eastAsia"/>
          <w:color w:val="000000" w:themeColor="text1"/>
        </w:rPr>
        <w:t>分析计算结果等信息，数据格式应遵循</w:t>
      </w:r>
      <w:r>
        <w:rPr>
          <w:color w:val="000000" w:themeColor="text1"/>
        </w:rPr>
        <w:t>Q/GDW 215</w:t>
      </w:r>
      <w:r>
        <w:rPr>
          <w:rFonts w:hint="eastAsia"/>
          <w:color w:val="000000" w:themeColor="text1"/>
        </w:rPr>
        <w:t>《电力系统数据标记语言</w:t>
      </w:r>
      <w:r>
        <w:rPr>
          <w:color w:val="000000" w:themeColor="text1"/>
        </w:rPr>
        <w:t>-E</w:t>
      </w:r>
      <w:r>
        <w:rPr>
          <w:rFonts w:hint="eastAsia"/>
          <w:color w:val="000000" w:themeColor="text1"/>
        </w:rPr>
        <w:t>语言规范》</w:t>
      </w:r>
      <w:r w:rsidR="00033C24">
        <w:rPr>
          <w:rFonts w:hint="eastAsia"/>
          <w:color w:val="000000" w:themeColor="text1"/>
        </w:rPr>
        <w:t>。</w:t>
      </w:r>
    </w:p>
    <w:p w14:paraId="14057C44" w14:textId="566EA0AB" w:rsidR="001F5BE4" w:rsidRDefault="001F5BE4" w:rsidP="00965212">
      <w:pPr>
        <w:pStyle w:val="23"/>
        <w:numPr>
          <w:ilvl w:val="0"/>
          <w:numId w:val="105"/>
        </w:numPr>
        <w:spacing w:line="312" w:lineRule="exact"/>
        <w:ind w:firstLineChars="0"/>
        <w:rPr>
          <w:color w:val="000000" w:themeColor="text1"/>
        </w:rPr>
      </w:pPr>
      <w:r>
        <w:rPr>
          <w:rFonts w:hint="eastAsia"/>
          <w:color w:val="000000" w:themeColor="text1"/>
        </w:rPr>
        <w:t>与国网配电自动化指标分析系统交互</w:t>
      </w:r>
    </w:p>
    <w:p w14:paraId="04F4C374" w14:textId="316CCC39" w:rsidR="001F5BE4" w:rsidRDefault="001F5BE4" w:rsidP="00965212">
      <w:pPr>
        <w:pStyle w:val="23"/>
        <w:numPr>
          <w:ilvl w:val="0"/>
          <w:numId w:val="122"/>
        </w:numPr>
        <w:ind w:firstLineChars="0"/>
        <w:rPr>
          <w:color w:val="000000" w:themeColor="text1"/>
        </w:rPr>
      </w:pPr>
      <w:r>
        <w:rPr>
          <w:rFonts w:hint="eastAsia"/>
          <w:color w:val="000000" w:themeColor="text1"/>
        </w:rPr>
        <w:t>应支持</w:t>
      </w:r>
      <w:r w:rsidRPr="001F5BE4">
        <w:rPr>
          <w:rFonts w:hint="eastAsia"/>
          <w:color w:val="000000" w:themeColor="text1"/>
        </w:rPr>
        <w:t>配电自动化</w:t>
      </w:r>
      <w:r>
        <w:rPr>
          <w:rFonts w:hint="eastAsia"/>
          <w:color w:val="000000" w:themeColor="text1"/>
        </w:rPr>
        <w:t>系统相关运行指标数据上送至国网指标分析系统</w:t>
      </w:r>
      <w:r w:rsidR="00824949">
        <w:rPr>
          <w:rFonts w:hint="eastAsia"/>
          <w:color w:val="000000" w:themeColor="text1"/>
        </w:rPr>
        <w:t>。</w:t>
      </w:r>
    </w:p>
    <w:p w14:paraId="0141DC3D" w14:textId="77777777" w:rsidR="002D5990" w:rsidRDefault="002D5990" w:rsidP="002D5990">
      <w:pPr>
        <w:pStyle w:val="23"/>
        <w:numPr>
          <w:ilvl w:val="0"/>
          <w:numId w:val="105"/>
        </w:numPr>
        <w:spacing w:line="312" w:lineRule="exact"/>
        <w:ind w:firstLineChars="0"/>
        <w:rPr>
          <w:color w:val="000000" w:themeColor="text1"/>
        </w:rPr>
      </w:pPr>
      <w:r>
        <w:rPr>
          <w:rFonts w:hint="eastAsia"/>
          <w:color w:val="000000" w:themeColor="text1"/>
        </w:rPr>
        <w:t>与管理信息大区其它系统信息交互</w:t>
      </w:r>
    </w:p>
    <w:p w14:paraId="56AAC775" w14:textId="77777777" w:rsidR="002D5990" w:rsidRDefault="002D5990" w:rsidP="002D5990">
      <w:pPr>
        <w:pStyle w:val="23"/>
        <w:numPr>
          <w:ilvl w:val="0"/>
          <w:numId w:val="120"/>
        </w:numPr>
        <w:ind w:firstLineChars="0"/>
        <w:rPr>
          <w:color w:val="000000" w:themeColor="text1"/>
        </w:rPr>
      </w:pPr>
      <w:r w:rsidRPr="001B4E97">
        <w:rPr>
          <w:rFonts w:hint="eastAsia"/>
          <w:color w:val="000000" w:themeColor="text1"/>
        </w:rPr>
        <w:t>宜具备与配电网通信网管系统的信息交互功能。</w:t>
      </w:r>
    </w:p>
    <w:p w14:paraId="398DF3C6" w14:textId="77777777" w:rsidR="009E29AA" w:rsidRDefault="00776F09">
      <w:pPr>
        <w:pStyle w:val="1"/>
        <w:numPr>
          <w:ilvl w:val="0"/>
          <w:numId w:val="3"/>
        </w:numPr>
        <w:spacing w:beforeLines="100" w:before="312" w:afterLines="100" w:after="312" w:line="240" w:lineRule="auto"/>
        <w:ind w:left="0" w:firstLine="0"/>
        <w:rPr>
          <w:rFonts w:ascii="黑体" w:eastAsia="黑体" w:hAnsi="黑体"/>
          <w:b w:val="0"/>
          <w:sz w:val="21"/>
          <w:szCs w:val="21"/>
        </w:rPr>
      </w:pPr>
      <w:bookmarkStart w:id="1334" w:name="_Toc456120619"/>
      <w:bookmarkStart w:id="1335" w:name="_Toc456120674"/>
      <w:r>
        <w:rPr>
          <w:rFonts w:ascii="黑体" w:eastAsia="黑体" w:hAnsi="黑体" w:hint="eastAsia"/>
          <w:b w:val="0"/>
          <w:sz w:val="21"/>
          <w:szCs w:val="21"/>
        </w:rPr>
        <w:t>信息安全防护</w:t>
      </w:r>
      <w:bookmarkEnd w:id="1322"/>
      <w:bookmarkEnd w:id="1334"/>
      <w:bookmarkEnd w:id="1335"/>
    </w:p>
    <w:p w14:paraId="15CDBACA" w14:textId="77777777" w:rsidR="009E29AA" w:rsidRDefault="00776F09">
      <w:pPr>
        <w:pStyle w:val="20"/>
        <w:spacing w:beforeLines="100" w:before="312" w:afterLines="100" w:after="312" w:line="240" w:lineRule="auto"/>
        <w:ind w:left="0" w:firstLine="0"/>
        <w:rPr>
          <w:rFonts w:ascii="黑体" w:hAnsi="黑体"/>
          <w:b w:val="0"/>
          <w:sz w:val="21"/>
          <w:szCs w:val="21"/>
        </w:rPr>
      </w:pPr>
      <w:r>
        <w:rPr>
          <w:rFonts w:ascii="黑体" w:hAnsi="黑体" w:hint="eastAsia"/>
          <w:b w:val="0"/>
          <w:sz w:val="21"/>
          <w:szCs w:val="21"/>
        </w:rPr>
        <w:t>系统</w:t>
      </w:r>
      <w:r>
        <w:rPr>
          <w:rFonts w:ascii="黑体" w:hAnsi="黑体"/>
          <w:b w:val="0"/>
          <w:sz w:val="21"/>
          <w:szCs w:val="21"/>
        </w:rPr>
        <w:t>安全</w:t>
      </w:r>
      <w:r>
        <w:rPr>
          <w:rFonts w:ascii="黑体" w:hAnsi="黑体" w:hint="eastAsia"/>
          <w:b w:val="0"/>
          <w:sz w:val="21"/>
          <w:szCs w:val="21"/>
        </w:rPr>
        <w:t>防护</w:t>
      </w:r>
      <w:r>
        <w:rPr>
          <w:rFonts w:ascii="黑体" w:hAnsi="黑体"/>
          <w:b w:val="0"/>
          <w:sz w:val="21"/>
          <w:szCs w:val="21"/>
        </w:rPr>
        <w:t>要求</w:t>
      </w:r>
    </w:p>
    <w:p w14:paraId="10839248" w14:textId="77777777" w:rsidR="009E29AA" w:rsidRDefault="00776F09">
      <w:pPr>
        <w:ind w:firstLineChars="200" w:firstLine="420"/>
        <w:rPr>
          <w:rFonts w:ascii="宋体" w:hAnsi="宋体"/>
          <w:color w:val="000000" w:themeColor="text1"/>
        </w:rPr>
      </w:pPr>
      <w:r>
        <w:rPr>
          <w:rFonts w:ascii="宋体" w:hAnsi="宋体" w:hint="eastAsia"/>
          <w:color w:val="000000" w:themeColor="text1"/>
        </w:rPr>
        <w:t>配电运行</w:t>
      </w:r>
      <w:r>
        <w:rPr>
          <w:rFonts w:ascii="宋体" w:hAnsi="宋体"/>
          <w:color w:val="000000" w:themeColor="text1"/>
        </w:rPr>
        <w:t>监控</w:t>
      </w:r>
      <w:r>
        <w:rPr>
          <w:rFonts w:ascii="宋体" w:hAnsi="宋体" w:hint="eastAsia"/>
          <w:color w:val="000000" w:themeColor="text1"/>
        </w:rPr>
        <w:t>应用</w:t>
      </w:r>
      <w:r>
        <w:rPr>
          <w:rFonts w:ascii="宋体" w:hAnsi="宋体"/>
          <w:color w:val="000000" w:themeColor="text1"/>
        </w:rPr>
        <w:t>部署在生产控制大区，</w:t>
      </w:r>
      <w:r>
        <w:rPr>
          <w:rFonts w:ascii="宋体" w:hAnsi="宋体" w:hint="eastAsia"/>
          <w:color w:val="000000" w:themeColor="text1"/>
        </w:rPr>
        <w:t>配电运行状态管控应用</w:t>
      </w:r>
      <w:r>
        <w:rPr>
          <w:rFonts w:ascii="宋体" w:hAnsi="宋体"/>
          <w:color w:val="000000" w:themeColor="text1"/>
        </w:rPr>
        <w:t>部署在管理信息大区信息内网</w:t>
      </w:r>
      <w:r>
        <w:rPr>
          <w:rFonts w:ascii="宋体" w:hAnsi="宋体" w:hint="eastAsia"/>
          <w:color w:val="000000" w:themeColor="text1"/>
        </w:rPr>
        <w:t>，</w:t>
      </w:r>
      <w:r>
        <w:rPr>
          <w:rFonts w:ascii="宋体" w:hAnsi="宋体"/>
          <w:color w:val="000000" w:themeColor="text1"/>
        </w:rPr>
        <w:t>安全防护</w:t>
      </w:r>
      <w:r>
        <w:rPr>
          <w:rFonts w:ascii="宋体" w:hAnsi="宋体" w:hint="eastAsia"/>
          <w:color w:val="000000" w:themeColor="text1"/>
        </w:rPr>
        <w:t>要求包括但不限于：</w:t>
      </w:r>
    </w:p>
    <w:p w14:paraId="228F7ECB" w14:textId="77777777" w:rsidR="009E29AA" w:rsidRDefault="00776F09">
      <w:pPr>
        <w:pStyle w:val="23"/>
        <w:numPr>
          <w:ilvl w:val="0"/>
          <w:numId w:val="108"/>
        </w:numPr>
        <w:ind w:firstLineChars="0"/>
      </w:pPr>
      <w:r>
        <w:rPr>
          <w:rFonts w:ascii="宋体" w:hAnsi="宋体" w:hint="eastAsia"/>
          <w:color w:val="000000" w:themeColor="text1"/>
        </w:rPr>
        <w:lastRenderedPageBreak/>
        <w:t>配电运行</w:t>
      </w:r>
      <w:r>
        <w:rPr>
          <w:rFonts w:ascii="宋体" w:hAnsi="宋体"/>
          <w:color w:val="000000" w:themeColor="text1"/>
        </w:rPr>
        <w:t>监控</w:t>
      </w:r>
      <w:r>
        <w:rPr>
          <w:rFonts w:ascii="宋体" w:hAnsi="宋体" w:hint="eastAsia"/>
          <w:color w:val="000000" w:themeColor="text1"/>
        </w:rPr>
        <w:t>应用</w:t>
      </w:r>
      <w:r>
        <w:rPr>
          <w:rFonts w:ascii="宋体" w:hAnsi="宋体"/>
          <w:color w:val="000000" w:themeColor="text1"/>
        </w:rPr>
        <w:t>应遵循国家</w:t>
      </w:r>
      <w:r>
        <w:rPr>
          <w:rFonts w:ascii="宋体" w:hAnsi="宋体" w:hint="eastAsia"/>
          <w:color w:val="000000" w:themeColor="text1"/>
        </w:rPr>
        <w:t>发改委〔</w:t>
      </w:r>
      <w:r>
        <w:rPr>
          <w:rFonts w:ascii="宋体" w:hAnsi="宋体"/>
          <w:color w:val="000000" w:themeColor="text1"/>
        </w:rPr>
        <w:t>2014〕14号令相关规定</w:t>
      </w:r>
      <w:r>
        <w:rPr>
          <w:rFonts w:hint="eastAsia"/>
        </w:rPr>
        <w:t>；</w:t>
      </w:r>
    </w:p>
    <w:p w14:paraId="75FFF2C8" w14:textId="77777777" w:rsidR="009E29AA" w:rsidRPr="00965212" w:rsidRDefault="00776F09">
      <w:pPr>
        <w:pStyle w:val="23"/>
        <w:numPr>
          <w:ilvl w:val="0"/>
          <w:numId w:val="108"/>
        </w:numPr>
        <w:ind w:firstLineChars="0"/>
        <w:rPr>
          <w:rFonts w:ascii="宋体" w:hAnsi="宋体"/>
          <w:color w:val="000000" w:themeColor="text1"/>
          <w:kern w:val="21"/>
          <w:sz w:val="18"/>
          <w:szCs w:val="20"/>
        </w:rPr>
      </w:pPr>
      <w:r>
        <w:rPr>
          <w:rFonts w:ascii="宋体" w:hAnsi="宋体" w:hint="eastAsia"/>
          <w:color w:val="000000" w:themeColor="text1"/>
        </w:rPr>
        <w:t>配电运行状态管控应用</w:t>
      </w:r>
      <w:r>
        <w:rPr>
          <w:rFonts w:ascii="宋体" w:hAnsi="宋体"/>
          <w:color w:val="000000" w:themeColor="text1"/>
        </w:rPr>
        <w:t>应遵循Q/GDW 1594</w:t>
      </w:r>
      <w:r>
        <w:rPr>
          <w:rFonts w:ascii="宋体" w:hAnsi="宋体" w:hint="eastAsia"/>
          <w:color w:val="000000" w:themeColor="text1"/>
        </w:rPr>
        <w:t>中三级系统安全防护要求</w:t>
      </w:r>
      <w:r w:rsidRPr="00965212">
        <w:rPr>
          <w:rFonts w:ascii="宋体" w:hAnsi="宋体" w:hint="eastAsia"/>
          <w:color w:val="000000" w:themeColor="text1"/>
          <w:kern w:val="21"/>
          <w:sz w:val="18"/>
          <w:szCs w:val="20"/>
        </w:rPr>
        <w:t>。</w:t>
      </w:r>
    </w:p>
    <w:p w14:paraId="7711D5F8" w14:textId="77777777" w:rsidR="009E29AA" w:rsidRPr="006170BE" w:rsidRDefault="00776F09">
      <w:pPr>
        <w:pStyle w:val="20"/>
        <w:spacing w:beforeLines="100" w:before="312" w:afterLines="100" w:after="312" w:line="240" w:lineRule="auto"/>
        <w:ind w:left="0" w:firstLine="0"/>
        <w:rPr>
          <w:rFonts w:ascii="黑体" w:hAnsi="黑体"/>
          <w:b w:val="0"/>
          <w:sz w:val="21"/>
          <w:szCs w:val="21"/>
        </w:rPr>
      </w:pPr>
      <w:r w:rsidRPr="006170BE">
        <w:rPr>
          <w:rFonts w:ascii="黑体" w:hAnsi="黑体" w:hint="eastAsia"/>
          <w:b w:val="0"/>
          <w:sz w:val="21"/>
          <w:szCs w:val="21"/>
        </w:rPr>
        <w:t>边界安全防护要求</w:t>
      </w:r>
    </w:p>
    <w:p w14:paraId="024A79EB" w14:textId="7EE6A1A6" w:rsidR="009E29AA" w:rsidRPr="006170BE" w:rsidRDefault="00776F09" w:rsidP="006170BE">
      <w:pPr>
        <w:ind w:firstLineChars="200" w:firstLine="420"/>
      </w:pPr>
      <w:r w:rsidRPr="006170BE">
        <w:rPr>
          <w:rFonts w:hint="eastAsia"/>
        </w:rPr>
        <w:t>配电主站涉及的边界包括：大区</w:t>
      </w:r>
      <w:r w:rsidRPr="006170BE">
        <w:t>边界</w:t>
      </w:r>
      <w:r w:rsidRPr="006170BE">
        <w:t>B1</w:t>
      </w:r>
      <w:r w:rsidRPr="006170BE">
        <w:t>、生产控制大区横向域边界</w:t>
      </w:r>
      <w:r w:rsidRPr="006170BE">
        <w:t>B2</w:t>
      </w:r>
      <w:r w:rsidRPr="006170BE">
        <w:t>、</w:t>
      </w:r>
      <w:r w:rsidRPr="006170BE">
        <w:rPr>
          <w:rFonts w:hint="eastAsia"/>
        </w:rPr>
        <w:t>生产控制大区与安全接入区边界</w:t>
      </w:r>
      <w:r w:rsidRPr="006170BE">
        <w:t>B3</w:t>
      </w:r>
      <w:r w:rsidRPr="006170BE">
        <w:t>、</w:t>
      </w:r>
      <w:r w:rsidR="00AA47BF" w:rsidRPr="006170BE">
        <w:rPr>
          <w:rFonts w:hint="eastAsia"/>
        </w:rPr>
        <w:t>安全接入区与通信网络边界</w:t>
      </w:r>
      <w:r w:rsidR="00AA47BF" w:rsidRPr="006170BE">
        <w:t>B4</w:t>
      </w:r>
      <w:r w:rsidR="00AA47BF" w:rsidRPr="006170BE">
        <w:rPr>
          <w:rFonts w:hint="eastAsia"/>
        </w:rPr>
        <w:t>、</w:t>
      </w:r>
      <w:r w:rsidR="00AA47BF" w:rsidRPr="006170BE">
        <w:t>信息内网与无线网络边界</w:t>
      </w:r>
      <w:r w:rsidR="00AA47BF" w:rsidRPr="006170BE">
        <w:t>B5</w:t>
      </w:r>
      <w:r w:rsidR="00AA47BF" w:rsidRPr="006170BE">
        <w:t>、</w:t>
      </w:r>
      <w:r w:rsidR="00AA47BF" w:rsidRPr="006170BE">
        <w:rPr>
          <w:rFonts w:hint="eastAsia"/>
        </w:rPr>
        <w:t>管理信息大区系统间的安全防护边界</w:t>
      </w:r>
      <w:r w:rsidR="00AA47BF" w:rsidRPr="006170BE">
        <w:t>B6</w:t>
      </w:r>
      <w:r w:rsidR="00AA47BF" w:rsidRPr="006170BE">
        <w:t>，</w:t>
      </w:r>
      <w:r w:rsidRPr="006170BE">
        <w:t>如</w:t>
      </w:r>
      <w:r w:rsidRPr="006170BE">
        <w:rPr>
          <w:rFonts w:hint="eastAsia"/>
        </w:rPr>
        <w:t>图</w:t>
      </w:r>
      <w:r w:rsidR="00481CAB">
        <w:rPr>
          <w:rFonts w:hint="eastAsia"/>
        </w:rPr>
        <w:t>11</w:t>
      </w:r>
      <w:r w:rsidRPr="006170BE">
        <w:t>-1</w:t>
      </w:r>
      <w:r w:rsidRPr="006170BE">
        <w:rPr>
          <w:rFonts w:hint="eastAsia"/>
        </w:rPr>
        <w:t>所示，边界</w:t>
      </w:r>
      <w:r w:rsidRPr="006170BE">
        <w:t>安全防护</w:t>
      </w:r>
      <w:r w:rsidRPr="006170BE">
        <w:rPr>
          <w:rFonts w:hint="eastAsia"/>
        </w:rPr>
        <w:t>要求包括但不限于：</w:t>
      </w:r>
    </w:p>
    <w:p w14:paraId="0F793344" w14:textId="7A0EC27A" w:rsidR="002D2CE5" w:rsidRPr="00965212" w:rsidRDefault="00F91ECA" w:rsidP="0041117B">
      <w:pPr>
        <w:ind w:firstLineChars="200" w:firstLine="360"/>
        <w:jc w:val="center"/>
        <w:rPr>
          <w:rFonts w:ascii="宋体" w:hAnsi="宋体"/>
          <w:color w:val="000000" w:themeColor="text1"/>
          <w:kern w:val="21"/>
          <w:sz w:val="18"/>
        </w:rPr>
      </w:pPr>
      <w:r w:rsidRPr="00727C36">
        <w:rPr>
          <w:rFonts w:ascii="宋体" w:hAnsi="宋体"/>
          <w:color w:val="000000" w:themeColor="text1"/>
          <w:kern w:val="21"/>
          <w:sz w:val="18"/>
        </w:rPr>
        <w:object w:dxaOrig="6571" w:dyaOrig="5145" w14:anchorId="0568BCC2">
          <v:shape id="_x0000_i1026" type="#_x0000_t75" style="width:300.5pt;height:235.5pt" o:ole="">
            <v:imagedata r:id="rId23" o:title=""/>
          </v:shape>
          <o:OLEObject Type="Embed" ProgID="Visio.Drawing.11" ShapeID="_x0000_i1026" DrawAspect="Content" ObjectID="_1563115022" r:id="rId24"/>
        </w:object>
      </w:r>
    </w:p>
    <w:p w14:paraId="7E33D25B" w14:textId="4B1188DE" w:rsidR="009E29AA" w:rsidRPr="00965212" w:rsidRDefault="009E29AA">
      <w:pPr>
        <w:jc w:val="center"/>
        <w:rPr>
          <w:rFonts w:ascii="宋体" w:hAnsi="宋体"/>
          <w:color w:val="000000" w:themeColor="text1"/>
          <w:kern w:val="21"/>
          <w:sz w:val="18"/>
        </w:rPr>
      </w:pPr>
    </w:p>
    <w:p w14:paraId="2519F0C9" w14:textId="052DA2D9" w:rsidR="009E29AA" w:rsidRPr="00965212" w:rsidRDefault="00776F09">
      <w:pPr>
        <w:jc w:val="center"/>
        <w:rPr>
          <w:rFonts w:ascii="宋体" w:hAnsi="宋体"/>
          <w:color w:val="000000" w:themeColor="text1"/>
          <w:kern w:val="21"/>
          <w:sz w:val="18"/>
        </w:rPr>
      </w:pPr>
      <w:r w:rsidRPr="00965212">
        <w:rPr>
          <w:rFonts w:ascii="宋体" w:hAnsi="宋体" w:hint="eastAsia"/>
          <w:color w:val="000000" w:themeColor="text1"/>
          <w:kern w:val="21"/>
          <w:sz w:val="18"/>
        </w:rPr>
        <w:t>图</w:t>
      </w:r>
      <w:r w:rsidR="00481CAB">
        <w:rPr>
          <w:rFonts w:ascii="宋体" w:hAnsi="宋体" w:hint="eastAsia"/>
          <w:color w:val="000000" w:themeColor="text1"/>
          <w:kern w:val="21"/>
          <w:sz w:val="18"/>
        </w:rPr>
        <w:t>11</w:t>
      </w:r>
      <w:r w:rsidRPr="00965212">
        <w:rPr>
          <w:rFonts w:ascii="宋体" w:hAnsi="宋体"/>
          <w:color w:val="000000" w:themeColor="text1"/>
          <w:kern w:val="21"/>
          <w:sz w:val="18"/>
        </w:rPr>
        <w:t xml:space="preserve">-1 </w:t>
      </w:r>
      <w:r w:rsidRPr="00965212">
        <w:rPr>
          <w:rFonts w:ascii="宋体" w:hAnsi="宋体" w:hint="eastAsia"/>
          <w:color w:val="000000" w:themeColor="text1"/>
          <w:kern w:val="21"/>
          <w:sz w:val="18"/>
        </w:rPr>
        <w:t>配电主站边界划分示意图</w:t>
      </w:r>
    </w:p>
    <w:p w14:paraId="6F372602" w14:textId="77777777" w:rsidR="009E29AA" w:rsidRPr="006170BE" w:rsidRDefault="00776F09" w:rsidP="006170BE">
      <w:pPr>
        <w:pStyle w:val="23"/>
        <w:numPr>
          <w:ilvl w:val="0"/>
          <w:numId w:val="123"/>
        </w:numPr>
        <w:spacing w:line="312" w:lineRule="exact"/>
        <w:ind w:firstLineChars="0"/>
        <w:rPr>
          <w:color w:val="000000" w:themeColor="text1"/>
        </w:rPr>
      </w:pPr>
      <w:r w:rsidRPr="006170BE">
        <w:rPr>
          <w:rFonts w:hint="eastAsia"/>
          <w:color w:val="000000" w:themeColor="text1"/>
        </w:rPr>
        <w:t>配电运行</w:t>
      </w:r>
      <w:r w:rsidRPr="006170BE">
        <w:rPr>
          <w:color w:val="000000" w:themeColor="text1"/>
        </w:rPr>
        <w:t>监控</w:t>
      </w:r>
      <w:r w:rsidRPr="006170BE">
        <w:rPr>
          <w:rFonts w:hint="eastAsia"/>
          <w:color w:val="000000" w:themeColor="text1"/>
        </w:rPr>
        <w:t>应用与配电运行状态管控应用之间</w:t>
      </w:r>
      <w:r w:rsidRPr="006170BE">
        <w:rPr>
          <w:color w:val="000000" w:themeColor="text1"/>
        </w:rPr>
        <w:t>为大区边界</w:t>
      </w:r>
      <w:r w:rsidRPr="006170BE">
        <w:rPr>
          <w:color w:val="000000" w:themeColor="text1"/>
        </w:rPr>
        <w:t>B1</w:t>
      </w:r>
      <w:r w:rsidRPr="006170BE">
        <w:rPr>
          <w:color w:val="000000" w:themeColor="text1"/>
        </w:rPr>
        <w:t>，应采用</w:t>
      </w:r>
      <w:r w:rsidRPr="006170BE">
        <w:rPr>
          <w:rFonts w:hint="eastAsia"/>
          <w:color w:val="000000" w:themeColor="text1"/>
        </w:rPr>
        <w:t>电力专用横向单向安全隔离装置；</w:t>
      </w:r>
    </w:p>
    <w:p w14:paraId="31BA1682" w14:textId="6A99CDB6" w:rsidR="009E29AA" w:rsidRPr="006170BE" w:rsidRDefault="00776F09" w:rsidP="006170BE">
      <w:pPr>
        <w:pStyle w:val="23"/>
        <w:numPr>
          <w:ilvl w:val="0"/>
          <w:numId w:val="123"/>
        </w:numPr>
        <w:spacing w:line="312" w:lineRule="exact"/>
        <w:ind w:firstLineChars="0"/>
        <w:rPr>
          <w:color w:val="000000" w:themeColor="text1"/>
        </w:rPr>
      </w:pPr>
      <w:r w:rsidRPr="006170BE">
        <w:rPr>
          <w:rFonts w:hint="eastAsia"/>
          <w:color w:val="000000" w:themeColor="text1"/>
        </w:rPr>
        <w:t>配电运行</w:t>
      </w:r>
      <w:r w:rsidRPr="006170BE">
        <w:rPr>
          <w:color w:val="000000" w:themeColor="text1"/>
        </w:rPr>
        <w:t>监控</w:t>
      </w:r>
      <w:r w:rsidR="006627D6">
        <w:rPr>
          <w:rFonts w:hint="eastAsia"/>
          <w:color w:val="000000" w:themeColor="text1"/>
        </w:rPr>
        <w:t>应用与本级电网调度控制系统</w:t>
      </w:r>
      <w:r w:rsidRPr="006170BE">
        <w:rPr>
          <w:color w:val="000000" w:themeColor="text1"/>
        </w:rPr>
        <w:t>或其他</w:t>
      </w:r>
      <w:r w:rsidRPr="006170BE">
        <w:rPr>
          <w:rFonts w:hint="eastAsia"/>
          <w:color w:val="000000" w:themeColor="text1"/>
        </w:rPr>
        <w:t>电力</w:t>
      </w:r>
      <w:r w:rsidRPr="006170BE">
        <w:rPr>
          <w:color w:val="000000" w:themeColor="text1"/>
        </w:rPr>
        <w:t>监控</w:t>
      </w:r>
      <w:r w:rsidRPr="006170BE">
        <w:rPr>
          <w:rFonts w:hint="eastAsia"/>
          <w:color w:val="000000" w:themeColor="text1"/>
        </w:rPr>
        <w:t>系统之间为</w:t>
      </w:r>
      <w:r w:rsidRPr="006170BE">
        <w:rPr>
          <w:color w:val="000000" w:themeColor="text1"/>
        </w:rPr>
        <w:t>生产控制大区</w:t>
      </w:r>
      <w:r w:rsidRPr="006170BE">
        <w:rPr>
          <w:rFonts w:hint="eastAsia"/>
          <w:color w:val="000000" w:themeColor="text1"/>
        </w:rPr>
        <w:t>横向域</w:t>
      </w:r>
      <w:r w:rsidRPr="006170BE">
        <w:rPr>
          <w:color w:val="000000" w:themeColor="text1"/>
        </w:rPr>
        <w:t>边界</w:t>
      </w:r>
      <w:r w:rsidRPr="006170BE">
        <w:rPr>
          <w:color w:val="000000" w:themeColor="text1"/>
        </w:rPr>
        <w:t>B2</w:t>
      </w:r>
      <w:r w:rsidRPr="006170BE">
        <w:rPr>
          <w:color w:val="000000" w:themeColor="text1"/>
        </w:rPr>
        <w:t>，应采用</w:t>
      </w:r>
      <w:r w:rsidRPr="006170BE">
        <w:rPr>
          <w:rFonts w:hint="eastAsia"/>
          <w:color w:val="000000" w:themeColor="text1"/>
        </w:rPr>
        <w:t>电力专用横向单向安全隔离装置</w:t>
      </w:r>
      <w:r w:rsidRPr="006170BE">
        <w:rPr>
          <w:color w:val="000000" w:themeColor="text1"/>
        </w:rPr>
        <w:t>；</w:t>
      </w:r>
    </w:p>
    <w:p w14:paraId="4AFE55C3" w14:textId="77777777" w:rsidR="009E29AA" w:rsidRPr="006170BE" w:rsidRDefault="00776F09" w:rsidP="006170BE">
      <w:pPr>
        <w:pStyle w:val="23"/>
        <w:numPr>
          <w:ilvl w:val="0"/>
          <w:numId w:val="123"/>
        </w:numPr>
        <w:spacing w:line="312" w:lineRule="exact"/>
        <w:ind w:firstLineChars="0"/>
        <w:rPr>
          <w:color w:val="000000" w:themeColor="text1"/>
        </w:rPr>
      </w:pPr>
      <w:r w:rsidRPr="006170BE">
        <w:rPr>
          <w:rFonts w:hint="eastAsia"/>
          <w:color w:val="000000" w:themeColor="text1"/>
        </w:rPr>
        <w:t>配电</w:t>
      </w:r>
      <w:r w:rsidRPr="006170BE">
        <w:rPr>
          <w:color w:val="000000" w:themeColor="text1"/>
        </w:rPr>
        <w:t>终端</w:t>
      </w:r>
      <w:r w:rsidRPr="006170BE">
        <w:rPr>
          <w:rFonts w:hint="eastAsia"/>
          <w:color w:val="000000" w:themeColor="text1"/>
        </w:rPr>
        <w:t>采用任一</w:t>
      </w:r>
      <w:r w:rsidRPr="006170BE">
        <w:rPr>
          <w:color w:val="000000" w:themeColor="text1"/>
        </w:rPr>
        <w:t>通信方式接入</w:t>
      </w:r>
      <w:r w:rsidRPr="006170BE">
        <w:rPr>
          <w:rFonts w:hint="eastAsia"/>
          <w:color w:val="000000" w:themeColor="text1"/>
        </w:rPr>
        <w:t>配电运行</w:t>
      </w:r>
      <w:r w:rsidRPr="006170BE">
        <w:rPr>
          <w:color w:val="000000" w:themeColor="text1"/>
        </w:rPr>
        <w:t>监控</w:t>
      </w:r>
      <w:r w:rsidRPr="006170BE">
        <w:rPr>
          <w:rFonts w:hint="eastAsia"/>
          <w:color w:val="000000" w:themeColor="text1"/>
        </w:rPr>
        <w:t>应用</w:t>
      </w:r>
      <w:r w:rsidRPr="006170BE">
        <w:rPr>
          <w:color w:val="000000" w:themeColor="text1"/>
        </w:rPr>
        <w:t>时，应</w:t>
      </w:r>
      <w:r w:rsidRPr="006170BE">
        <w:rPr>
          <w:rFonts w:hint="eastAsia"/>
          <w:color w:val="000000" w:themeColor="text1"/>
        </w:rPr>
        <w:t>设立</w:t>
      </w:r>
      <w:r w:rsidRPr="006170BE">
        <w:rPr>
          <w:color w:val="000000" w:themeColor="text1"/>
        </w:rPr>
        <w:t>安全接入区，</w:t>
      </w:r>
      <w:r w:rsidRPr="006170BE">
        <w:rPr>
          <w:rFonts w:hint="eastAsia"/>
          <w:color w:val="000000" w:themeColor="text1"/>
        </w:rPr>
        <w:t>生产控制大区与安全接入区边界</w:t>
      </w:r>
      <w:r w:rsidRPr="006170BE">
        <w:rPr>
          <w:color w:val="000000" w:themeColor="text1"/>
        </w:rPr>
        <w:t>B3</w:t>
      </w:r>
      <w:r w:rsidRPr="006170BE">
        <w:rPr>
          <w:color w:val="000000" w:themeColor="text1"/>
        </w:rPr>
        <w:t>应采用</w:t>
      </w:r>
      <w:r w:rsidRPr="006170BE">
        <w:rPr>
          <w:rFonts w:hint="eastAsia"/>
          <w:color w:val="000000" w:themeColor="text1"/>
        </w:rPr>
        <w:t>电力专用横向单向安全隔离装置</w:t>
      </w:r>
      <w:r w:rsidRPr="006170BE">
        <w:rPr>
          <w:color w:val="000000" w:themeColor="text1"/>
        </w:rPr>
        <w:t>；</w:t>
      </w:r>
    </w:p>
    <w:p w14:paraId="2B912741" w14:textId="5E3C8653" w:rsidR="002D2CE5" w:rsidRPr="006170BE" w:rsidRDefault="002D2CE5" w:rsidP="006170BE">
      <w:pPr>
        <w:pStyle w:val="23"/>
        <w:numPr>
          <w:ilvl w:val="0"/>
          <w:numId w:val="123"/>
        </w:numPr>
        <w:spacing w:line="312" w:lineRule="exact"/>
        <w:ind w:firstLineChars="0"/>
        <w:rPr>
          <w:color w:val="000000" w:themeColor="text1"/>
        </w:rPr>
      </w:pPr>
      <w:r w:rsidRPr="006170BE">
        <w:rPr>
          <w:rFonts w:hint="eastAsia"/>
          <w:color w:val="000000" w:themeColor="text1"/>
        </w:rPr>
        <w:t>安全接入区与通信网络边界</w:t>
      </w:r>
      <w:r w:rsidRPr="006170BE">
        <w:rPr>
          <w:color w:val="000000" w:themeColor="text1"/>
        </w:rPr>
        <w:t>B</w:t>
      </w:r>
      <w:r w:rsidR="00AA47BF" w:rsidRPr="006170BE">
        <w:rPr>
          <w:color w:val="000000" w:themeColor="text1"/>
        </w:rPr>
        <w:t>4</w:t>
      </w:r>
      <w:r w:rsidRPr="006170BE">
        <w:rPr>
          <w:rFonts w:hint="eastAsia"/>
          <w:color w:val="000000" w:themeColor="text1"/>
        </w:rPr>
        <w:t>，安全接入区部署的采集服务器应采用经国家指定部门认证的安全加固操作系统，采用用户名</w:t>
      </w:r>
      <w:r w:rsidRPr="006170BE">
        <w:rPr>
          <w:color w:val="000000" w:themeColor="text1"/>
        </w:rPr>
        <w:t>/</w:t>
      </w:r>
      <w:r w:rsidRPr="006170BE">
        <w:rPr>
          <w:rFonts w:hint="eastAsia"/>
          <w:color w:val="000000" w:themeColor="text1"/>
        </w:rPr>
        <w:t>强口令、动态口令、物理设备、生物识别、数字证书等至少一种措施，实现用户身份认证及账号管理。</w:t>
      </w:r>
    </w:p>
    <w:p w14:paraId="7819706E" w14:textId="77777777" w:rsidR="00AA47BF" w:rsidRPr="006170BE" w:rsidRDefault="00AA47BF" w:rsidP="006170BE">
      <w:pPr>
        <w:pStyle w:val="23"/>
        <w:numPr>
          <w:ilvl w:val="0"/>
          <w:numId w:val="123"/>
        </w:numPr>
        <w:spacing w:line="312" w:lineRule="exact"/>
        <w:ind w:firstLineChars="0"/>
        <w:rPr>
          <w:color w:val="000000" w:themeColor="text1"/>
        </w:rPr>
      </w:pPr>
      <w:r w:rsidRPr="006170BE">
        <w:rPr>
          <w:rFonts w:hint="eastAsia"/>
          <w:color w:val="000000" w:themeColor="text1"/>
        </w:rPr>
        <w:t>当配电</w:t>
      </w:r>
      <w:r w:rsidRPr="006170BE">
        <w:rPr>
          <w:color w:val="000000" w:themeColor="text1"/>
        </w:rPr>
        <w:t>终端</w:t>
      </w:r>
      <w:r w:rsidRPr="006170BE">
        <w:rPr>
          <w:rFonts w:hint="eastAsia"/>
          <w:color w:val="000000" w:themeColor="text1"/>
        </w:rPr>
        <w:t>采用</w:t>
      </w:r>
      <w:r w:rsidRPr="006170BE">
        <w:rPr>
          <w:color w:val="000000" w:themeColor="text1"/>
        </w:rPr>
        <w:t>无线网络</w:t>
      </w:r>
      <w:r w:rsidRPr="006170BE">
        <w:rPr>
          <w:rFonts w:hint="eastAsia"/>
          <w:color w:val="000000" w:themeColor="text1"/>
        </w:rPr>
        <w:t>接入</w:t>
      </w:r>
      <w:r w:rsidRPr="006170BE">
        <w:rPr>
          <w:color w:val="000000" w:themeColor="text1"/>
        </w:rPr>
        <w:t>配电运行状态管控应用时，</w:t>
      </w:r>
      <w:r w:rsidRPr="006170BE">
        <w:rPr>
          <w:rFonts w:hint="eastAsia"/>
          <w:color w:val="000000" w:themeColor="text1"/>
        </w:rPr>
        <w:t>信息</w:t>
      </w:r>
      <w:r w:rsidRPr="006170BE">
        <w:rPr>
          <w:color w:val="000000" w:themeColor="text1"/>
        </w:rPr>
        <w:t>内网与</w:t>
      </w:r>
      <w:r w:rsidRPr="006170BE">
        <w:rPr>
          <w:rFonts w:hint="eastAsia"/>
          <w:color w:val="000000" w:themeColor="text1"/>
        </w:rPr>
        <w:t>无线</w:t>
      </w:r>
      <w:r w:rsidRPr="006170BE">
        <w:rPr>
          <w:color w:val="000000" w:themeColor="text1"/>
        </w:rPr>
        <w:t>网络边界</w:t>
      </w:r>
      <w:r w:rsidRPr="006170BE">
        <w:rPr>
          <w:color w:val="000000" w:themeColor="text1"/>
        </w:rPr>
        <w:t>B5</w:t>
      </w:r>
      <w:r w:rsidRPr="006170BE">
        <w:rPr>
          <w:color w:val="000000" w:themeColor="text1"/>
        </w:rPr>
        <w:t>应</w:t>
      </w:r>
      <w:r w:rsidRPr="006170BE">
        <w:rPr>
          <w:rFonts w:hint="eastAsia"/>
          <w:color w:val="000000" w:themeColor="text1"/>
        </w:rPr>
        <w:t>采用安全加密认证措施，实现接入认证和数据传输加密，配电主站</w:t>
      </w:r>
      <w:r w:rsidRPr="006170BE">
        <w:rPr>
          <w:color w:val="000000" w:themeColor="text1"/>
        </w:rPr>
        <w:t>与</w:t>
      </w:r>
      <w:r w:rsidRPr="006170BE">
        <w:rPr>
          <w:rFonts w:hint="eastAsia"/>
          <w:color w:val="000000" w:themeColor="text1"/>
        </w:rPr>
        <w:t>配电</w:t>
      </w:r>
      <w:r w:rsidRPr="006170BE">
        <w:rPr>
          <w:color w:val="000000" w:themeColor="text1"/>
        </w:rPr>
        <w:t>终端</w:t>
      </w:r>
      <w:r w:rsidRPr="006170BE">
        <w:rPr>
          <w:rFonts w:hint="eastAsia"/>
          <w:color w:val="000000" w:themeColor="text1"/>
        </w:rPr>
        <w:t>之间的访问控制、安全数据交换、单向认证，以及遥控、参数配置、版本升级等关键和敏感信息的加密传输。</w:t>
      </w:r>
    </w:p>
    <w:p w14:paraId="5144660D" w14:textId="4D400513" w:rsidR="002D2CE5" w:rsidRPr="006170BE" w:rsidRDefault="002D2CE5" w:rsidP="006170BE">
      <w:pPr>
        <w:pStyle w:val="23"/>
        <w:numPr>
          <w:ilvl w:val="0"/>
          <w:numId w:val="123"/>
        </w:numPr>
        <w:spacing w:line="312" w:lineRule="exact"/>
        <w:ind w:firstLineChars="0"/>
        <w:rPr>
          <w:color w:val="000000" w:themeColor="text1"/>
        </w:rPr>
      </w:pPr>
      <w:r w:rsidRPr="006170BE">
        <w:rPr>
          <w:color w:val="000000" w:themeColor="text1"/>
        </w:rPr>
        <w:t>III</w:t>
      </w:r>
      <w:r w:rsidRPr="006170BE">
        <w:rPr>
          <w:rFonts w:hint="eastAsia"/>
          <w:color w:val="000000" w:themeColor="text1"/>
        </w:rPr>
        <w:t>区内系统间的安全防护边界</w:t>
      </w:r>
      <w:r w:rsidRPr="006170BE">
        <w:rPr>
          <w:color w:val="000000" w:themeColor="text1"/>
        </w:rPr>
        <w:t>B</w:t>
      </w:r>
      <w:r w:rsidR="004678BA" w:rsidRPr="006170BE">
        <w:rPr>
          <w:color w:val="000000" w:themeColor="text1"/>
        </w:rPr>
        <w:t>6</w:t>
      </w:r>
      <w:r w:rsidRPr="006170BE">
        <w:rPr>
          <w:rFonts w:hint="eastAsia"/>
          <w:color w:val="000000" w:themeColor="text1"/>
        </w:rPr>
        <w:t>，在管理信息大区，配电主站与不同等级安全域之间的边界，应采用硬件防火墙等设备实现横向域间安全防护。</w:t>
      </w:r>
    </w:p>
    <w:p w14:paraId="0B0D155F" w14:textId="77777777" w:rsidR="002D2CE5" w:rsidRPr="00965212" w:rsidRDefault="002D2CE5" w:rsidP="00965212">
      <w:pPr>
        <w:pStyle w:val="23"/>
        <w:ind w:left="840" w:firstLineChars="0" w:firstLine="0"/>
        <w:rPr>
          <w:rFonts w:ascii="宋体" w:hAnsi="宋体"/>
          <w:color w:val="000000" w:themeColor="text1"/>
          <w:kern w:val="21"/>
          <w:sz w:val="18"/>
          <w:szCs w:val="20"/>
        </w:rPr>
      </w:pPr>
    </w:p>
    <w:p w14:paraId="4B6D3649" w14:textId="77777777" w:rsidR="009E29AA" w:rsidRPr="006170BE" w:rsidRDefault="00776F09">
      <w:pPr>
        <w:pStyle w:val="20"/>
        <w:spacing w:beforeLines="100" w:before="312" w:afterLines="100" w:after="312" w:line="240" w:lineRule="auto"/>
        <w:ind w:left="0" w:firstLine="0"/>
        <w:rPr>
          <w:rFonts w:ascii="黑体" w:hAnsi="黑体"/>
          <w:b w:val="0"/>
          <w:sz w:val="21"/>
          <w:szCs w:val="21"/>
        </w:rPr>
      </w:pPr>
      <w:r w:rsidRPr="006170BE">
        <w:rPr>
          <w:rFonts w:ascii="黑体" w:hAnsi="黑体" w:hint="eastAsia"/>
          <w:b w:val="0"/>
          <w:sz w:val="21"/>
          <w:szCs w:val="21"/>
        </w:rPr>
        <w:lastRenderedPageBreak/>
        <w:t>配电主站</w:t>
      </w:r>
      <w:r w:rsidRPr="006170BE">
        <w:rPr>
          <w:rFonts w:ascii="黑体" w:hAnsi="黑体"/>
          <w:b w:val="0"/>
          <w:sz w:val="21"/>
          <w:szCs w:val="21"/>
        </w:rPr>
        <w:t>与配电终端交互安全</w:t>
      </w:r>
    </w:p>
    <w:p w14:paraId="37C86A3C" w14:textId="77777777" w:rsidR="009E29AA" w:rsidRPr="00965212" w:rsidRDefault="00776F09" w:rsidP="00965212">
      <w:pPr>
        <w:ind w:firstLineChars="200" w:firstLine="360"/>
        <w:rPr>
          <w:rFonts w:ascii="宋体" w:hAnsi="宋体"/>
          <w:color w:val="000000" w:themeColor="text1"/>
          <w:kern w:val="21"/>
          <w:sz w:val="18"/>
        </w:rPr>
      </w:pPr>
      <w:r w:rsidRPr="00965212">
        <w:rPr>
          <w:rFonts w:ascii="宋体" w:hAnsi="宋体" w:hint="eastAsia"/>
          <w:color w:val="000000" w:themeColor="text1"/>
          <w:kern w:val="21"/>
          <w:sz w:val="18"/>
        </w:rPr>
        <w:t>配电</w:t>
      </w:r>
      <w:r w:rsidRPr="00965212">
        <w:rPr>
          <w:rFonts w:ascii="宋体" w:hAnsi="宋体"/>
          <w:color w:val="000000" w:themeColor="text1"/>
          <w:kern w:val="21"/>
          <w:sz w:val="18"/>
        </w:rPr>
        <w:t>主站与配电终端交互</w:t>
      </w:r>
      <w:r w:rsidRPr="00965212">
        <w:rPr>
          <w:rFonts w:ascii="宋体" w:hAnsi="宋体" w:hint="eastAsia"/>
          <w:color w:val="000000" w:themeColor="text1"/>
          <w:kern w:val="21"/>
          <w:sz w:val="18"/>
        </w:rPr>
        <w:t>时</w:t>
      </w:r>
      <w:r w:rsidRPr="00965212">
        <w:rPr>
          <w:rFonts w:ascii="宋体" w:hAnsi="宋体"/>
          <w:color w:val="000000" w:themeColor="text1"/>
          <w:kern w:val="21"/>
          <w:sz w:val="18"/>
        </w:rPr>
        <w:t>，</w:t>
      </w:r>
      <w:r w:rsidRPr="00965212">
        <w:rPr>
          <w:rFonts w:ascii="宋体" w:hAnsi="宋体" w:hint="eastAsia"/>
          <w:color w:val="000000" w:themeColor="text1"/>
          <w:kern w:val="21"/>
          <w:sz w:val="18"/>
        </w:rPr>
        <w:t>具体</w:t>
      </w:r>
      <w:r w:rsidRPr="00965212">
        <w:rPr>
          <w:rFonts w:ascii="宋体" w:hAnsi="宋体"/>
          <w:color w:val="000000" w:themeColor="text1"/>
          <w:kern w:val="21"/>
          <w:sz w:val="18"/>
        </w:rPr>
        <w:t>安全防护</w:t>
      </w:r>
      <w:r w:rsidRPr="00965212">
        <w:rPr>
          <w:rFonts w:ascii="宋体" w:hAnsi="宋体" w:hint="eastAsia"/>
          <w:color w:val="000000" w:themeColor="text1"/>
          <w:kern w:val="21"/>
          <w:sz w:val="18"/>
        </w:rPr>
        <w:t>要求包括但不限于：</w:t>
      </w:r>
    </w:p>
    <w:p w14:paraId="1EA03FDD" w14:textId="77777777" w:rsidR="009E29AA" w:rsidRPr="006170BE" w:rsidRDefault="00776F09" w:rsidP="006170BE">
      <w:pPr>
        <w:pStyle w:val="23"/>
        <w:numPr>
          <w:ilvl w:val="0"/>
          <w:numId w:val="124"/>
        </w:numPr>
        <w:spacing w:line="312" w:lineRule="exact"/>
        <w:ind w:firstLineChars="0"/>
        <w:rPr>
          <w:color w:val="000000" w:themeColor="text1"/>
        </w:rPr>
      </w:pPr>
      <w:r w:rsidRPr="006170BE">
        <w:rPr>
          <w:rFonts w:hint="eastAsia"/>
          <w:color w:val="000000" w:themeColor="text1"/>
        </w:rPr>
        <w:t>在配电运行</w:t>
      </w:r>
      <w:r w:rsidRPr="006170BE">
        <w:rPr>
          <w:color w:val="000000" w:themeColor="text1"/>
        </w:rPr>
        <w:t>监控</w:t>
      </w:r>
      <w:r w:rsidRPr="006170BE">
        <w:rPr>
          <w:rFonts w:hint="eastAsia"/>
          <w:color w:val="000000" w:themeColor="text1"/>
        </w:rPr>
        <w:t>前置</w:t>
      </w:r>
      <w:r w:rsidRPr="006170BE">
        <w:rPr>
          <w:color w:val="000000" w:themeColor="text1"/>
        </w:rPr>
        <w:t>服务器</w:t>
      </w:r>
      <w:r w:rsidRPr="006170BE">
        <w:rPr>
          <w:rFonts w:hint="eastAsia"/>
          <w:color w:val="000000" w:themeColor="text1"/>
        </w:rPr>
        <w:t>应配置基于非对称密码算法的配网加密认证</w:t>
      </w:r>
      <w:r w:rsidRPr="006170BE">
        <w:rPr>
          <w:color w:val="000000" w:themeColor="text1"/>
        </w:rPr>
        <w:t>装置，</w:t>
      </w:r>
      <w:r w:rsidRPr="006170BE">
        <w:rPr>
          <w:rFonts w:hint="eastAsia"/>
          <w:color w:val="000000" w:themeColor="text1"/>
        </w:rPr>
        <w:t>对控制命令和参数设置指令进行签名操作，实现子站</w:t>
      </w:r>
      <w:r w:rsidRPr="006170BE">
        <w:rPr>
          <w:color w:val="000000" w:themeColor="text1"/>
        </w:rPr>
        <w:t>/</w:t>
      </w:r>
      <w:r w:rsidRPr="006170BE">
        <w:rPr>
          <w:rFonts w:hint="eastAsia"/>
          <w:color w:val="000000" w:themeColor="text1"/>
        </w:rPr>
        <w:t>配电终端对配电主站的身份鉴别与报文完整性保护；</w:t>
      </w:r>
    </w:p>
    <w:p w14:paraId="04BEC061" w14:textId="77777777" w:rsidR="009E29AA" w:rsidRPr="006170BE" w:rsidRDefault="00776F09" w:rsidP="006170BE">
      <w:pPr>
        <w:pStyle w:val="23"/>
        <w:numPr>
          <w:ilvl w:val="0"/>
          <w:numId w:val="124"/>
        </w:numPr>
        <w:spacing w:line="312" w:lineRule="exact"/>
        <w:ind w:firstLineChars="0"/>
        <w:rPr>
          <w:color w:val="000000" w:themeColor="text1"/>
        </w:rPr>
      </w:pPr>
      <w:r w:rsidRPr="006170BE">
        <w:rPr>
          <w:rFonts w:hint="eastAsia"/>
          <w:color w:val="000000" w:themeColor="text1"/>
        </w:rPr>
        <w:t>通过</w:t>
      </w:r>
      <w:r w:rsidRPr="006170BE">
        <w:rPr>
          <w:color w:val="000000" w:themeColor="text1"/>
        </w:rPr>
        <w:t>无线网络接入</w:t>
      </w:r>
      <w:r w:rsidRPr="006170BE">
        <w:rPr>
          <w:rFonts w:hint="eastAsia"/>
          <w:color w:val="000000" w:themeColor="text1"/>
        </w:rPr>
        <w:t>配电运行状态管控应用</w:t>
      </w:r>
      <w:r w:rsidRPr="006170BE">
        <w:rPr>
          <w:color w:val="000000" w:themeColor="text1"/>
        </w:rPr>
        <w:t>时，应</w:t>
      </w:r>
      <w:r w:rsidRPr="006170BE">
        <w:rPr>
          <w:rFonts w:hint="eastAsia"/>
          <w:color w:val="000000" w:themeColor="text1"/>
        </w:rPr>
        <w:t>采用安全加密措施实现配电终端参数配置、版本升级等关键</w:t>
      </w:r>
      <w:r w:rsidRPr="006170BE">
        <w:rPr>
          <w:color w:val="000000" w:themeColor="text1"/>
        </w:rPr>
        <w:t>和敏感信息的加密传输</w:t>
      </w:r>
      <w:r w:rsidRPr="006170BE">
        <w:rPr>
          <w:rFonts w:hint="eastAsia"/>
          <w:color w:val="000000" w:themeColor="text1"/>
        </w:rPr>
        <w:t>；</w:t>
      </w:r>
    </w:p>
    <w:p w14:paraId="24E6FA78" w14:textId="77777777" w:rsidR="009E29AA" w:rsidRPr="006170BE" w:rsidRDefault="00776F09" w:rsidP="006170BE">
      <w:pPr>
        <w:pStyle w:val="23"/>
        <w:numPr>
          <w:ilvl w:val="0"/>
          <w:numId w:val="124"/>
        </w:numPr>
        <w:spacing w:line="312" w:lineRule="exact"/>
        <w:ind w:firstLineChars="0"/>
        <w:rPr>
          <w:color w:val="000000" w:themeColor="text1"/>
        </w:rPr>
      </w:pPr>
      <w:r w:rsidRPr="006170BE">
        <w:rPr>
          <w:color w:val="000000" w:themeColor="text1"/>
        </w:rPr>
        <w:t>配电终端和配电主站之间</w:t>
      </w:r>
      <w:r w:rsidRPr="006170BE">
        <w:rPr>
          <w:rFonts w:hint="eastAsia"/>
          <w:color w:val="000000" w:themeColor="text1"/>
        </w:rPr>
        <w:t>的</w:t>
      </w:r>
      <w:r w:rsidRPr="006170BE">
        <w:rPr>
          <w:color w:val="000000" w:themeColor="text1"/>
        </w:rPr>
        <w:t>认证应</w:t>
      </w:r>
      <w:r w:rsidRPr="006170BE">
        <w:rPr>
          <w:rFonts w:hint="eastAsia"/>
          <w:color w:val="000000" w:themeColor="text1"/>
        </w:rPr>
        <w:t>采取国家主管部门认可的</w:t>
      </w:r>
      <w:r w:rsidRPr="006170BE">
        <w:rPr>
          <w:color w:val="000000" w:themeColor="text1"/>
        </w:rPr>
        <w:t>非对称密码算法</w:t>
      </w:r>
      <w:r w:rsidRPr="006170BE">
        <w:rPr>
          <w:rFonts w:hint="eastAsia"/>
          <w:color w:val="000000" w:themeColor="text1"/>
        </w:rPr>
        <w:t>，配电</w:t>
      </w:r>
      <w:r w:rsidRPr="006170BE">
        <w:rPr>
          <w:color w:val="000000" w:themeColor="text1"/>
        </w:rPr>
        <w:t>终端和配电主站之间</w:t>
      </w:r>
      <w:r w:rsidRPr="006170BE">
        <w:rPr>
          <w:rFonts w:hint="eastAsia"/>
          <w:color w:val="000000" w:themeColor="text1"/>
        </w:rPr>
        <w:t>关键和</w:t>
      </w:r>
      <w:r w:rsidRPr="006170BE">
        <w:rPr>
          <w:color w:val="000000" w:themeColor="text1"/>
        </w:rPr>
        <w:t>敏感信息的</w:t>
      </w:r>
      <w:r w:rsidRPr="006170BE">
        <w:rPr>
          <w:rFonts w:hint="eastAsia"/>
          <w:color w:val="000000" w:themeColor="text1"/>
        </w:rPr>
        <w:t>加密</w:t>
      </w:r>
      <w:r w:rsidRPr="006170BE">
        <w:rPr>
          <w:color w:val="000000" w:themeColor="text1"/>
        </w:rPr>
        <w:t>应</w:t>
      </w:r>
      <w:r w:rsidRPr="006170BE">
        <w:rPr>
          <w:rFonts w:hint="eastAsia"/>
          <w:color w:val="000000" w:themeColor="text1"/>
        </w:rPr>
        <w:t>采取国家主管部门认可的对称密码算法。</w:t>
      </w:r>
    </w:p>
    <w:p w14:paraId="4C238E08" w14:textId="77777777" w:rsidR="00072203" w:rsidRPr="006170BE" w:rsidRDefault="00072203" w:rsidP="00072203">
      <w:pPr>
        <w:pStyle w:val="20"/>
        <w:spacing w:beforeLines="100" w:before="312" w:afterLines="100" w:after="312" w:line="240" w:lineRule="auto"/>
        <w:ind w:left="0" w:firstLine="0"/>
        <w:rPr>
          <w:rFonts w:ascii="黑体" w:hAnsi="黑体"/>
          <w:b w:val="0"/>
          <w:sz w:val="21"/>
          <w:szCs w:val="21"/>
        </w:rPr>
      </w:pPr>
      <w:r w:rsidRPr="006170BE">
        <w:rPr>
          <w:rFonts w:ascii="黑体" w:hAnsi="黑体" w:hint="eastAsia"/>
          <w:b w:val="0"/>
          <w:sz w:val="21"/>
          <w:szCs w:val="21"/>
        </w:rPr>
        <w:t>内网系统安全监测</w:t>
      </w:r>
    </w:p>
    <w:p w14:paraId="0B0CAAD7" w14:textId="1A4F6EA3" w:rsidR="00072203" w:rsidRPr="006170BE" w:rsidRDefault="00361C10" w:rsidP="006170BE">
      <w:pPr>
        <w:ind w:firstLineChars="200" w:firstLine="420"/>
      </w:pPr>
      <w:r w:rsidRPr="006170BE">
        <w:rPr>
          <w:rFonts w:hint="eastAsia"/>
        </w:rPr>
        <w:t>内网系统安全监测</w:t>
      </w:r>
      <w:r w:rsidR="0011662A" w:rsidRPr="006170BE">
        <w:rPr>
          <w:rFonts w:hint="eastAsia"/>
        </w:rPr>
        <w:t>可</w:t>
      </w:r>
      <w:r w:rsidR="00072203" w:rsidRPr="006170BE">
        <w:rPr>
          <w:rFonts w:hint="eastAsia"/>
        </w:rPr>
        <w:t>对配电自动化系统</w:t>
      </w:r>
      <w:r w:rsidR="00CF0560" w:rsidRPr="006170BE">
        <w:rPr>
          <w:rFonts w:hint="eastAsia"/>
        </w:rPr>
        <w:t>生产控制大区</w:t>
      </w:r>
      <w:r w:rsidR="00072203" w:rsidRPr="006170BE">
        <w:rPr>
          <w:rFonts w:hint="eastAsia"/>
        </w:rPr>
        <w:t>的安全状况进行实时监视及分析，具体功能要求包括但不限于：</w:t>
      </w:r>
    </w:p>
    <w:p w14:paraId="0002BD18" w14:textId="359EE332" w:rsidR="00072203" w:rsidRPr="006170BE" w:rsidRDefault="0011662A" w:rsidP="006170BE">
      <w:pPr>
        <w:pStyle w:val="23"/>
        <w:numPr>
          <w:ilvl w:val="0"/>
          <w:numId w:val="125"/>
        </w:numPr>
        <w:spacing w:line="312" w:lineRule="exact"/>
        <w:ind w:firstLineChars="0"/>
        <w:rPr>
          <w:color w:val="000000" w:themeColor="text1"/>
        </w:rPr>
      </w:pPr>
      <w:r w:rsidRPr="006170BE">
        <w:rPr>
          <w:rFonts w:hint="eastAsia"/>
          <w:color w:val="000000" w:themeColor="text1"/>
        </w:rPr>
        <w:t>可</w:t>
      </w:r>
      <w:r w:rsidR="00FD6723" w:rsidRPr="006170BE">
        <w:rPr>
          <w:rFonts w:hint="eastAsia"/>
          <w:color w:val="000000" w:themeColor="text1"/>
        </w:rPr>
        <w:t>实现对服务器、防火墙、入侵检测</w:t>
      </w:r>
      <w:r w:rsidR="00A74100" w:rsidRPr="006170BE">
        <w:rPr>
          <w:rFonts w:hint="eastAsia"/>
          <w:color w:val="000000" w:themeColor="text1"/>
        </w:rPr>
        <w:t>装置</w:t>
      </w:r>
      <w:r w:rsidR="00FD6723" w:rsidRPr="006170BE">
        <w:rPr>
          <w:rFonts w:hint="eastAsia"/>
          <w:color w:val="000000" w:themeColor="text1"/>
        </w:rPr>
        <w:t>、横向隔离设备（正</w:t>
      </w:r>
      <w:r w:rsidR="00FD6723" w:rsidRPr="006170BE">
        <w:rPr>
          <w:color w:val="000000" w:themeColor="text1"/>
        </w:rPr>
        <w:t>/</w:t>
      </w:r>
      <w:r w:rsidR="00FD6723" w:rsidRPr="006170BE">
        <w:rPr>
          <w:rFonts w:hint="eastAsia"/>
          <w:color w:val="000000" w:themeColor="text1"/>
        </w:rPr>
        <w:t>反向）、纵向加密认证装置（卡）、防病毒系统等的日志采集</w:t>
      </w:r>
      <w:r w:rsidR="009D6053" w:rsidRPr="006170BE">
        <w:rPr>
          <w:rFonts w:hint="eastAsia"/>
          <w:color w:val="000000" w:themeColor="text1"/>
        </w:rPr>
        <w:t>；</w:t>
      </w:r>
    </w:p>
    <w:p w14:paraId="265AEF52" w14:textId="0382E3C2" w:rsidR="00FD6723" w:rsidRPr="006170BE" w:rsidRDefault="0011662A" w:rsidP="006170BE">
      <w:pPr>
        <w:pStyle w:val="23"/>
        <w:numPr>
          <w:ilvl w:val="0"/>
          <w:numId w:val="125"/>
        </w:numPr>
        <w:spacing w:line="312" w:lineRule="exact"/>
        <w:ind w:firstLineChars="0"/>
        <w:rPr>
          <w:color w:val="000000" w:themeColor="text1"/>
        </w:rPr>
      </w:pPr>
      <w:r w:rsidRPr="006170BE">
        <w:rPr>
          <w:rFonts w:hint="eastAsia"/>
          <w:color w:val="000000" w:themeColor="text1"/>
        </w:rPr>
        <w:t>可</w:t>
      </w:r>
      <w:r w:rsidR="00D96D45" w:rsidRPr="006170BE">
        <w:rPr>
          <w:rFonts w:hint="eastAsia"/>
          <w:color w:val="000000" w:themeColor="text1"/>
        </w:rPr>
        <w:t>支持采集事件综合分析，并可</w:t>
      </w:r>
      <w:r w:rsidR="00FD6723" w:rsidRPr="006170BE">
        <w:rPr>
          <w:rFonts w:hint="eastAsia"/>
          <w:color w:val="000000" w:themeColor="text1"/>
        </w:rPr>
        <w:t>通过邮件、短信、声光告警等方式报送运维人员，支持</w:t>
      </w:r>
      <w:r w:rsidR="00D96D45" w:rsidRPr="006170BE">
        <w:rPr>
          <w:rFonts w:hint="eastAsia"/>
          <w:color w:val="000000" w:themeColor="text1"/>
        </w:rPr>
        <w:t>实时</w:t>
      </w:r>
      <w:r w:rsidR="00FD6723" w:rsidRPr="006170BE">
        <w:rPr>
          <w:rFonts w:hint="eastAsia"/>
          <w:color w:val="000000" w:themeColor="text1"/>
        </w:rPr>
        <w:t>告警的显示，及时掌握网络中存在的威胁或异常访问行为</w:t>
      </w:r>
      <w:r w:rsidR="009D6053" w:rsidRPr="006170BE">
        <w:rPr>
          <w:rFonts w:hint="eastAsia"/>
          <w:color w:val="000000" w:themeColor="text1"/>
        </w:rPr>
        <w:t>；</w:t>
      </w:r>
    </w:p>
    <w:p w14:paraId="39CDEFA9" w14:textId="77777777" w:rsidR="009E29AA" w:rsidRPr="006170BE" w:rsidRDefault="00776F09">
      <w:pPr>
        <w:pStyle w:val="1"/>
        <w:numPr>
          <w:ilvl w:val="0"/>
          <w:numId w:val="3"/>
        </w:numPr>
        <w:spacing w:beforeLines="100" w:before="312" w:afterLines="100" w:after="312" w:line="240" w:lineRule="auto"/>
        <w:ind w:left="0" w:firstLine="0"/>
        <w:rPr>
          <w:rFonts w:ascii="黑体" w:eastAsia="黑体" w:hAnsi="黑体"/>
          <w:b w:val="0"/>
          <w:sz w:val="21"/>
          <w:szCs w:val="21"/>
        </w:rPr>
      </w:pPr>
      <w:bookmarkStart w:id="1336" w:name="_Toc448137992"/>
      <w:bookmarkStart w:id="1337" w:name="_Toc270247079"/>
      <w:bookmarkStart w:id="1338" w:name="_Toc269929079"/>
      <w:bookmarkStart w:id="1339" w:name="_Toc372120944"/>
      <w:bookmarkStart w:id="1340" w:name="_Toc456120620"/>
      <w:bookmarkStart w:id="1341" w:name="_Toc456120675"/>
      <w:r w:rsidRPr="006170BE">
        <w:rPr>
          <w:rFonts w:ascii="黑体" w:eastAsia="黑体" w:hAnsi="黑体" w:hint="eastAsia"/>
          <w:b w:val="0"/>
          <w:sz w:val="21"/>
          <w:szCs w:val="21"/>
        </w:rPr>
        <w:t>主要技术指标</w:t>
      </w:r>
      <w:bookmarkEnd w:id="1336"/>
      <w:bookmarkEnd w:id="1337"/>
      <w:bookmarkEnd w:id="1338"/>
      <w:bookmarkEnd w:id="1339"/>
      <w:bookmarkEnd w:id="1340"/>
      <w:bookmarkEnd w:id="1341"/>
    </w:p>
    <w:p w14:paraId="2C6FF5F8" w14:textId="59AA012F" w:rsidR="009E29AA" w:rsidRPr="006170BE" w:rsidRDefault="00776F09" w:rsidP="006170BE">
      <w:pPr>
        <w:pStyle w:val="20"/>
        <w:spacing w:beforeLines="100" w:before="312" w:afterLines="100" w:after="312" w:line="240" w:lineRule="auto"/>
        <w:ind w:left="0" w:firstLine="0"/>
        <w:rPr>
          <w:rFonts w:ascii="黑体" w:hAnsi="黑体"/>
          <w:sz w:val="21"/>
          <w:szCs w:val="21"/>
        </w:rPr>
      </w:pPr>
      <w:bookmarkStart w:id="1342" w:name="_Toc270247084"/>
      <w:bookmarkStart w:id="1343" w:name="_Toc269929084"/>
      <w:r w:rsidRPr="006170BE">
        <w:rPr>
          <w:rFonts w:ascii="黑体" w:hAnsi="黑体" w:hint="eastAsia"/>
          <w:b w:val="0"/>
          <w:sz w:val="21"/>
          <w:szCs w:val="21"/>
        </w:rPr>
        <w:t>系统指标</w:t>
      </w:r>
    </w:p>
    <w:p w14:paraId="5E3C012F" w14:textId="69FC5CA9" w:rsidR="009E29AA" w:rsidRPr="006170BE" w:rsidRDefault="00776F09" w:rsidP="006170BE">
      <w:pPr>
        <w:ind w:firstLineChars="200" w:firstLine="420"/>
      </w:pPr>
      <w:r w:rsidRPr="006170BE">
        <w:rPr>
          <w:rFonts w:hint="eastAsia"/>
        </w:rPr>
        <w:t>配电自动化系统主站系统指标规范见表</w:t>
      </w:r>
      <w:r w:rsidR="0088639F" w:rsidRPr="006170BE">
        <w:t>12</w:t>
      </w:r>
      <w:r w:rsidRPr="006170BE">
        <w:t>-1</w:t>
      </w:r>
      <w:r w:rsidRPr="006170BE">
        <w:rPr>
          <w:rFonts w:hint="eastAsia"/>
        </w:rPr>
        <w:t>：</w:t>
      </w:r>
    </w:p>
    <w:p w14:paraId="3F065CF6" w14:textId="117BB183" w:rsidR="009E29AA" w:rsidRPr="00965212" w:rsidRDefault="00776F09">
      <w:pPr>
        <w:adjustRightInd/>
        <w:snapToGrid w:val="0"/>
        <w:spacing w:before="160" w:after="60" w:line="312" w:lineRule="exact"/>
        <w:jc w:val="center"/>
        <w:rPr>
          <w:rFonts w:ascii="宋体" w:hAnsi="宋体"/>
          <w:color w:val="000000" w:themeColor="text1"/>
          <w:kern w:val="21"/>
          <w:sz w:val="18"/>
        </w:rPr>
      </w:pPr>
      <w:r w:rsidRPr="00965212">
        <w:rPr>
          <w:rFonts w:ascii="宋体" w:hAnsi="宋体" w:hint="eastAsia"/>
          <w:color w:val="000000" w:themeColor="text1"/>
          <w:kern w:val="21"/>
          <w:sz w:val="18"/>
        </w:rPr>
        <w:t>表</w:t>
      </w:r>
      <w:r w:rsidR="0088639F">
        <w:rPr>
          <w:rFonts w:ascii="宋体" w:hAnsi="宋体" w:hint="eastAsia"/>
          <w:color w:val="000000" w:themeColor="text1"/>
          <w:kern w:val="21"/>
          <w:sz w:val="18"/>
        </w:rPr>
        <w:t>12</w:t>
      </w:r>
      <w:r w:rsidRPr="00965212">
        <w:rPr>
          <w:rFonts w:ascii="宋体" w:hAnsi="宋体"/>
          <w:color w:val="000000" w:themeColor="text1"/>
          <w:kern w:val="21"/>
          <w:sz w:val="18"/>
        </w:rPr>
        <w:t>-1　系统指标匹配表</w:t>
      </w:r>
    </w:p>
    <w:tbl>
      <w:tblPr>
        <w:tblW w:w="9412"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4A0" w:firstRow="1" w:lastRow="0" w:firstColumn="1" w:lastColumn="0" w:noHBand="0" w:noVBand="1"/>
      </w:tblPr>
      <w:tblGrid>
        <w:gridCol w:w="1739"/>
        <w:gridCol w:w="5641"/>
        <w:gridCol w:w="2032"/>
      </w:tblGrid>
      <w:tr w:rsidR="009E29AA" w:rsidRPr="009D1CFB" w14:paraId="67466E84" w14:textId="77777777">
        <w:trPr>
          <w:jc w:val="center"/>
        </w:trPr>
        <w:tc>
          <w:tcPr>
            <w:tcW w:w="7380" w:type="dxa"/>
            <w:gridSpan w:val="2"/>
            <w:vAlign w:val="center"/>
          </w:tcPr>
          <w:p w14:paraId="722930FE" w14:textId="77777777" w:rsidR="009E29AA" w:rsidRDefault="00776F09">
            <w:pPr>
              <w:autoSpaceDN w:val="0"/>
              <w:adjustRightInd/>
              <w:snapToGrid w:val="0"/>
              <w:spacing w:before="80" w:after="80"/>
              <w:jc w:val="center"/>
              <w:rPr>
                <w:rFonts w:ascii="宋体" w:hAnsi="宋体"/>
                <w:color w:val="000000" w:themeColor="text1"/>
                <w:kern w:val="21"/>
                <w:sz w:val="18"/>
              </w:rPr>
            </w:pPr>
            <w:r>
              <w:rPr>
                <w:rFonts w:ascii="宋体" w:hAnsi="宋体" w:hint="eastAsia"/>
                <w:color w:val="000000" w:themeColor="text1"/>
                <w:kern w:val="21"/>
                <w:sz w:val="18"/>
              </w:rPr>
              <w:t>内　　容</w:t>
            </w:r>
          </w:p>
        </w:tc>
        <w:tc>
          <w:tcPr>
            <w:tcW w:w="2032" w:type="dxa"/>
            <w:vAlign w:val="center"/>
          </w:tcPr>
          <w:p w14:paraId="31496222" w14:textId="77777777" w:rsidR="009E29AA" w:rsidRDefault="00776F09">
            <w:pPr>
              <w:autoSpaceDN w:val="0"/>
              <w:adjustRightInd/>
              <w:snapToGrid w:val="0"/>
              <w:spacing w:before="90" w:after="90"/>
              <w:jc w:val="center"/>
              <w:rPr>
                <w:rFonts w:ascii="宋体" w:hAnsi="宋体"/>
                <w:color w:val="000000" w:themeColor="text1"/>
                <w:kern w:val="21"/>
                <w:sz w:val="18"/>
              </w:rPr>
            </w:pPr>
            <w:r>
              <w:rPr>
                <w:rFonts w:ascii="宋体" w:hAnsi="宋体" w:hint="eastAsia"/>
                <w:color w:val="000000" w:themeColor="text1"/>
                <w:kern w:val="21"/>
                <w:sz w:val="18"/>
              </w:rPr>
              <w:t>指　标</w:t>
            </w:r>
          </w:p>
        </w:tc>
      </w:tr>
      <w:tr w:rsidR="009E29AA" w:rsidRPr="009D1CFB" w14:paraId="49275394" w14:textId="77777777">
        <w:trPr>
          <w:jc w:val="center"/>
        </w:trPr>
        <w:tc>
          <w:tcPr>
            <w:tcW w:w="1739" w:type="dxa"/>
            <w:vMerge w:val="restart"/>
            <w:vAlign w:val="center"/>
          </w:tcPr>
          <w:p w14:paraId="140AB8B0" w14:textId="77777777" w:rsidR="009E29AA" w:rsidRDefault="00776F09">
            <w:pPr>
              <w:autoSpaceDN w:val="0"/>
              <w:adjustRightInd/>
              <w:snapToGrid w:val="0"/>
              <w:spacing w:before="80" w:after="80"/>
              <w:jc w:val="center"/>
              <w:rPr>
                <w:rFonts w:ascii="宋体" w:hAnsi="宋体"/>
                <w:color w:val="000000" w:themeColor="text1"/>
                <w:kern w:val="21"/>
                <w:sz w:val="18"/>
              </w:rPr>
            </w:pPr>
            <w:r>
              <w:rPr>
                <w:rFonts w:ascii="宋体" w:hAnsi="宋体" w:hint="eastAsia"/>
                <w:color w:val="000000" w:themeColor="text1"/>
                <w:kern w:val="21"/>
                <w:sz w:val="18"/>
              </w:rPr>
              <w:t>冗余性</w:t>
            </w:r>
          </w:p>
        </w:tc>
        <w:tc>
          <w:tcPr>
            <w:tcW w:w="5641" w:type="dxa"/>
            <w:vAlign w:val="center"/>
          </w:tcPr>
          <w:p w14:paraId="7A5BFFA4" w14:textId="77777777" w:rsidR="009E29AA" w:rsidRDefault="00776F09">
            <w:pPr>
              <w:tabs>
                <w:tab w:val="left" w:pos="491"/>
              </w:tabs>
              <w:autoSpaceDN w:val="0"/>
              <w:adjustRightInd/>
              <w:snapToGrid w:val="0"/>
              <w:spacing w:before="80" w:after="80"/>
              <w:ind w:firstLineChars="100" w:firstLine="180"/>
              <w:rPr>
                <w:rFonts w:ascii="宋体" w:hAnsi="宋体"/>
                <w:color w:val="000000" w:themeColor="text1"/>
                <w:kern w:val="21"/>
                <w:sz w:val="18"/>
              </w:rPr>
            </w:pPr>
            <w:r>
              <w:rPr>
                <w:rFonts w:ascii="宋体" w:hAnsi="宋体"/>
                <w:color w:val="000000" w:themeColor="text1"/>
                <w:kern w:val="21"/>
                <w:sz w:val="18"/>
              </w:rPr>
              <w:t>1</w:t>
            </w:r>
            <w:r>
              <w:rPr>
                <w:rFonts w:ascii="宋体" w:hAnsi="宋体" w:hint="eastAsia"/>
                <w:color w:val="000000" w:themeColor="text1"/>
                <w:kern w:val="21"/>
                <w:sz w:val="18"/>
              </w:rPr>
              <w:t>）热备切换时间</w:t>
            </w:r>
          </w:p>
        </w:tc>
        <w:tc>
          <w:tcPr>
            <w:tcW w:w="2032" w:type="dxa"/>
            <w:vAlign w:val="center"/>
          </w:tcPr>
          <w:p w14:paraId="366B3043" w14:textId="77777777" w:rsidR="009E29AA" w:rsidRDefault="00776F09">
            <w:pPr>
              <w:autoSpaceDN w:val="0"/>
              <w:adjustRightInd/>
              <w:snapToGrid w:val="0"/>
              <w:spacing w:before="90" w:after="90"/>
              <w:jc w:val="center"/>
              <w:rPr>
                <w:rFonts w:ascii="宋体" w:hAnsi="宋体"/>
                <w:color w:val="000000" w:themeColor="text1"/>
                <w:kern w:val="21"/>
                <w:sz w:val="18"/>
              </w:rPr>
            </w:pPr>
            <w:r>
              <w:rPr>
                <w:rFonts w:ascii="宋体" w:hAnsi="宋体" w:hint="eastAsia"/>
                <w:color w:val="000000" w:themeColor="text1"/>
                <w:kern w:val="21"/>
                <w:sz w:val="18"/>
              </w:rPr>
              <w:t>≤</w:t>
            </w:r>
            <w:r>
              <w:rPr>
                <w:rFonts w:ascii="宋体" w:hAnsi="宋体"/>
                <w:color w:val="000000" w:themeColor="text1"/>
                <w:kern w:val="21"/>
                <w:sz w:val="18"/>
              </w:rPr>
              <w:t>20</w:t>
            </w:r>
            <w:r>
              <w:rPr>
                <w:rFonts w:ascii="宋体" w:hAnsi="宋体" w:hint="eastAsia"/>
                <w:color w:val="000000" w:themeColor="text1"/>
                <w:kern w:val="21"/>
                <w:sz w:val="18"/>
              </w:rPr>
              <w:t>秒</w:t>
            </w:r>
          </w:p>
        </w:tc>
      </w:tr>
      <w:tr w:rsidR="009E29AA" w:rsidRPr="009D1CFB" w14:paraId="6407CF4C" w14:textId="77777777">
        <w:trPr>
          <w:jc w:val="center"/>
        </w:trPr>
        <w:tc>
          <w:tcPr>
            <w:tcW w:w="1739" w:type="dxa"/>
            <w:vMerge/>
            <w:vAlign w:val="center"/>
          </w:tcPr>
          <w:p w14:paraId="04BE3B6C" w14:textId="77777777" w:rsidR="009E29AA" w:rsidRDefault="009E29AA">
            <w:pPr>
              <w:autoSpaceDN w:val="0"/>
              <w:adjustRightInd/>
              <w:snapToGrid w:val="0"/>
              <w:spacing w:before="80" w:after="80"/>
              <w:jc w:val="center"/>
              <w:rPr>
                <w:rFonts w:ascii="宋体" w:hAnsi="宋体"/>
                <w:color w:val="000000" w:themeColor="text1"/>
                <w:kern w:val="21"/>
                <w:sz w:val="18"/>
              </w:rPr>
            </w:pPr>
          </w:p>
        </w:tc>
        <w:tc>
          <w:tcPr>
            <w:tcW w:w="5641" w:type="dxa"/>
            <w:vAlign w:val="center"/>
          </w:tcPr>
          <w:p w14:paraId="10FA4BDE" w14:textId="77777777" w:rsidR="009E29AA" w:rsidRDefault="00776F09">
            <w:pPr>
              <w:tabs>
                <w:tab w:val="left" w:pos="491"/>
              </w:tabs>
              <w:autoSpaceDN w:val="0"/>
              <w:adjustRightInd/>
              <w:snapToGrid w:val="0"/>
              <w:spacing w:before="80" w:after="80"/>
              <w:ind w:firstLineChars="100" w:firstLine="180"/>
              <w:rPr>
                <w:rFonts w:ascii="宋体" w:hAnsi="宋体"/>
                <w:color w:val="000000" w:themeColor="text1"/>
                <w:kern w:val="21"/>
                <w:sz w:val="18"/>
              </w:rPr>
            </w:pPr>
            <w:r>
              <w:rPr>
                <w:rFonts w:ascii="宋体" w:hAnsi="宋体"/>
                <w:color w:val="000000" w:themeColor="text1"/>
                <w:kern w:val="21"/>
                <w:sz w:val="18"/>
              </w:rPr>
              <w:t>2</w:t>
            </w:r>
            <w:r>
              <w:rPr>
                <w:rFonts w:ascii="宋体" w:hAnsi="宋体" w:hint="eastAsia"/>
                <w:color w:val="000000" w:themeColor="text1"/>
                <w:kern w:val="21"/>
                <w:sz w:val="18"/>
              </w:rPr>
              <w:t>）冷备切换时间</w:t>
            </w:r>
          </w:p>
        </w:tc>
        <w:tc>
          <w:tcPr>
            <w:tcW w:w="2032" w:type="dxa"/>
            <w:vAlign w:val="center"/>
          </w:tcPr>
          <w:p w14:paraId="6D3D4EE0" w14:textId="77777777" w:rsidR="009E29AA" w:rsidRDefault="00776F09">
            <w:pPr>
              <w:autoSpaceDN w:val="0"/>
              <w:adjustRightInd/>
              <w:snapToGrid w:val="0"/>
              <w:spacing w:before="90" w:after="90"/>
              <w:jc w:val="center"/>
              <w:rPr>
                <w:rFonts w:ascii="宋体" w:hAnsi="宋体"/>
                <w:color w:val="000000" w:themeColor="text1"/>
                <w:kern w:val="21"/>
                <w:sz w:val="18"/>
              </w:rPr>
            </w:pPr>
            <w:r>
              <w:rPr>
                <w:rFonts w:ascii="宋体" w:hAnsi="宋体" w:hint="eastAsia"/>
                <w:color w:val="000000" w:themeColor="text1"/>
                <w:kern w:val="21"/>
                <w:sz w:val="18"/>
              </w:rPr>
              <w:t>≤</w:t>
            </w:r>
            <w:r>
              <w:rPr>
                <w:rFonts w:ascii="宋体" w:hAnsi="宋体"/>
                <w:color w:val="000000" w:themeColor="text1"/>
                <w:kern w:val="21"/>
                <w:sz w:val="18"/>
              </w:rPr>
              <w:t>10</w:t>
            </w:r>
            <w:r>
              <w:rPr>
                <w:rFonts w:ascii="宋体" w:hAnsi="宋体" w:hint="eastAsia"/>
                <w:color w:val="000000" w:themeColor="text1"/>
                <w:kern w:val="21"/>
                <w:sz w:val="18"/>
              </w:rPr>
              <w:t>分钟</w:t>
            </w:r>
          </w:p>
        </w:tc>
      </w:tr>
      <w:tr w:rsidR="009E29AA" w:rsidRPr="009D1CFB" w14:paraId="3530A72D" w14:textId="77777777">
        <w:trPr>
          <w:jc w:val="center"/>
        </w:trPr>
        <w:tc>
          <w:tcPr>
            <w:tcW w:w="1739" w:type="dxa"/>
            <w:vAlign w:val="center"/>
          </w:tcPr>
          <w:p w14:paraId="1AA8946B" w14:textId="77777777" w:rsidR="009E29AA" w:rsidRDefault="00776F09">
            <w:pPr>
              <w:autoSpaceDN w:val="0"/>
              <w:adjustRightInd/>
              <w:snapToGrid w:val="0"/>
              <w:spacing w:before="80" w:after="80"/>
              <w:jc w:val="center"/>
              <w:rPr>
                <w:rFonts w:ascii="宋体" w:hAnsi="宋体"/>
                <w:color w:val="000000" w:themeColor="text1"/>
                <w:kern w:val="21"/>
                <w:sz w:val="18"/>
              </w:rPr>
            </w:pPr>
            <w:r>
              <w:rPr>
                <w:rFonts w:ascii="宋体" w:hAnsi="宋体" w:hint="eastAsia"/>
                <w:color w:val="000000" w:themeColor="text1"/>
                <w:kern w:val="21"/>
                <w:sz w:val="18"/>
              </w:rPr>
              <w:t>可用性</w:t>
            </w:r>
          </w:p>
        </w:tc>
        <w:tc>
          <w:tcPr>
            <w:tcW w:w="5641" w:type="dxa"/>
            <w:vAlign w:val="center"/>
          </w:tcPr>
          <w:p w14:paraId="50527F5F" w14:textId="77777777" w:rsidR="009E29AA" w:rsidRDefault="00776F09">
            <w:pPr>
              <w:tabs>
                <w:tab w:val="left" w:pos="491"/>
              </w:tabs>
              <w:autoSpaceDN w:val="0"/>
              <w:adjustRightInd/>
              <w:snapToGrid w:val="0"/>
              <w:spacing w:before="80" w:after="80"/>
              <w:ind w:firstLineChars="100" w:firstLine="180"/>
              <w:rPr>
                <w:rFonts w:ascii="宋体" w:hAnsi="宋体"/>
                <w:color w:val="000000" w:themeColor="text1"/>
                <w:kern w:val="21"/>
                <w:sz w:val="18"/>
              </w:rPr>
            </w:pPr>
            <w:r>
              <w:rPr>
                <w:rFonts w:ascii="宋体" w:hAnsi="宋体"/>
                <w:color w:val="000000" w:themeColor="text1"/>
                <w:kern w:val="21"/>
                <w:sz w:val="18"/>
              </w:rPr>
              <w:t>1</w:t>
            </w:r>
            <w:r>
              <w:rPr>
                <w:rFonts w:ascii="宋体" w:hAnsi="宋体" w:hint="eastAsia"/>
                <w:color w:val="000000" w:themeColor="text1"/>
                <w:kern w:val="21"/>
                <w:sz w:val="18"/>
              </w:rPr>
              <w:t>）主站系统设备年可用率</w:t>
            </w:r>
          </w:p>
        </w:tc>
        <w:tc>
          <w:tcPr>
            <w:tcW w:w="2032" w:type="dxa"/>
            <w:vAlign w:val="center"/>
          </w:tcPr>
          <w:p w14:paraId="07ED49B0" w14:textId="77777777" w:rsidR="009E29AA" w:rsidRDefault="00776F09">
            <w:pPr>
              <w:autoSpaceDN w:val="0"/>
              <w:adjustRightInd/>
              <w:snapToGrid w:val="0"/>
              <w:spacing w:before="90" w:after="90"/>
              <w:jc w:val="center"/>
              <w:rPr>
                <w:rFonts w:ascii="宋体" w:hAnsi="宋体"/>
                <w:color w:val="000000" w:themeColor="text1"/>
                <w:kern w:val="21"/>
                <w:sz w:val="18"/>
              </w:rPr>
            </w:pPr>
            <w:r>
              <w:rPr>
                <w:rFonts w:ascii="宋体" w:hAnsi="宋体" w:hint="eastAsia"/>
                <w:color w:val="000000" w:themeColor="text1"/>
                <w:kern w:val="21"/>
                <w:sz w:val="18"/>
              </w:rPr>
              <w:t>≥</w:t>
            </w:r>
            <w:r>
              <w:rPr>
                <w:rFonts w:ascii="宋体" w:hAnsi="宋体"/>
                <w:color w:val="000000" w:themeColor="text1"/>
                <w:kern w:val="21"/>
                <w:sz w:val="18"/>
              </w:rPr>
              <w:t>99.9%</w:t>
            </w:r>
          </w:p>
        </w:tc>
      </w:tr>
      <w:tr w:rsidR="009E29AA" w:rsidRPr="009D1CFB" w14:paraId="66591EED" w14:textId="77777777">
        <w:trPr>
          <w:jc w:val="center"/>
        </w:trPr>
        <w:tc>
          <w:tcPr>
            <w:tcW w:w="1739" w:type="dxa"/>
            <w:vMerge w:val="restart"/>
            <w:vAlign w:val="center"/>
          </w:tcPr>
          <w:p w14:paraId="268A32B4" w14:textId="77777777" w:rsidR="009E29AA" w:rsidRDefault="00776F09">
            <w:pPr>
              <w:autoSpaceDN w:val="0"/>
              <w:adjustRightInd/>
              <w:snapToGrid w:val="0"/>
              <w:spacing w:before="80" w:after="80"/>
              <w:jc w:val="center"/>
              <w:rPr>
                <w:rFonts w:ascii="宋体" w:hAnsi="宋体"/>
                <w:color w:val="000000" w:themeColor="text1"/>
                <w:kern w:val="21"/>
                <w:sz w:val="18"/>
              </w:rPr>
            </w:pPr>
            <w:r>
              <w:rPr>
                <w:rFonts w:ascii="宋体" w:hAnsi="宋体" w:hint="eastAsia"/>
                <w:color w:val="000000" w:themeColor="text1"/>
                <w:kern w:val="21"/>
                <w:sz w:val="18"/>
              </w:rPr>
              <w:t>计算机资源</w:t>
            </w:r>
          </w:p>
        </w:tc>
        <w:tc>
          <w:tcPr>
            <w:tcW w:w="5641" w:type="dxa"/>
            <w:vAlign w:val="center"/>
          </w:tcPr>
          <w:p w14:paraId="1EC7F690" w14:textId="77777777" w:rsidR="009E29AA" w:rsidRDefault="00776F09">
            <w:pPr>
              <w:tabs>
                <w:tab w:val="left" w:pos="491"/>
              </w:tabs>
              <w:autoSpaceDN w:val="0"/>
              <w:adjustRightInd/>
              <w:snapToGrid w:val="0"/>
              <w:spacing w:before="80" w:after="80"/>
              <w:ind w:firstLineChars="100" w:firstLine="180"/>
              <w:rPr>
                <w:rFonts w:ascii="宋体" w:hAnsi="宋体"/>
                <w:color w:val="000000" w:themeColor="text1"/>
                <w:kern w:val="21"/>
                <w:sz w:val="18"/>
              </w:rPr>
            </w:pPr>
            <w:r>
              <w:rPr>
                <w:rFonts w:ascii="宋体" w:hAnsi="宋体"/>
                <w:color w:val="000000" w:themeColor="text1"/>
                <w:kern w:val="21"/>
                <w:sz w:val="18"/>
              </w:rPr>
              <w:t>1</w:t>
            </w:r>
            <w:r>
              <w:rPr>
                <w:rFonts w:ascii="宋体" w:hAnsi="宋体" w:hint="eastAsia"/>
                <w:color w:val="000000" w:themeColor="text1"/>
                <w:kern w:val="21"/>
                <w:sz w:val="18"/>
              </w:rPr>
              <w:t>）单节点</w:t>
            </w:r>
            <w:r>
              <w:rPr>
                <w:rFonts w:ascii="宋体" w:hAnsi="宋体"/>
                <w:color w:val="000000" w:themeColor="text1"/>
                <w:kern w:val="21"/>
                <w:sz w:val="18"/>
              </w:rPr>
              <w:t>CPU</w:t>
            </w:r>
            <w:r>
              <w:rPr>
                <w:rFonts w:ascii="宋体" w:hAnsi="宋体" w:hint="eastAsia"/>
                <w:color w:val="000000" w:themeColor="text1"/>
                <w:kern w:val="21"/>
                <w:sz w:val="18"/>
              </w:rPr>
              <w:t>平均负载率（任意</w:t>
            </w:r>
            <w:r>
              <w:rPr>
                <w:rFonts w:ascii="宋体" w:hAnsi="宋体"/>
                <w:color w:val="000000" w:themeColor="text1"/>
                <w:kern w:val="21"/>
                <w:sz w:val="18"/>
              </w:rPr>
              <w:t>5</w:t>
            </w:r>
            <w:r>
              <w:rPr>
                <w:rFonts w:ascii="宋体" w:hAnsi="宋体" w:hint="eastAsia"/>
                <w:color w:val="000000" w:themeColor="text1"/>
                <w:kern w:val="21"/>
                <w:sz w:val="18"/>
              </w:rPr>
              <w:t>分钟内）</w:t>
            </w:r>
          </w:p>
        </w:tc>
        <w:tc>
          <w:tcPr>
            <w:tcW w:w="2032" w:type="dxa"/>
            <w:vAlign w:val="center"/>
          </w:tcPr>
          <w:p w14:paraId="784ABD9D" w14:textId="77777777" w:rsidR="009E29AA" w:rsidRDefault="00776F09">
            <w:pPr>
              <w:autoSpaceDN w:val="0"/>
              <w:adjustRightInd/>
              <w:snapToGrid w:val="0"/>
              <w:spacing w:before="90" w:after="90"/>
              <w:jc w:val="center"/>
              <w:rPr>
                <w:rFonts w:ascii="宋体" w:hAnsi="宋体"/>
                <w:color w:val="000000" w:themeColor="text1"/>
                <w:kern w:val="21"/>
                <w:sz w:val="18"/>
              </w:rPr>
            </w:pPr>
            <w:r>
              <w:rPr>
                <w:rFonts w:ascii="宋体" w:hAnsi="宋体" w:hint="eastAsia"/>
                <w:color w:val="000000" w:themeColor="text1"/>
                <w:kern w:val="21"/>
                <w:sz w:val="18"/>
              </w:rPr>
              <w:t>≤</w:t>
            </w:r>
            <w:r>
              <w:rPr>
                <w:rFonts w:ascii="宋体" w:hAnsi="宋体"/>
                <w:color w:val="000000" w:themeColor="text1"/>
                <w:kern w:val="21"/>
                <w:sz w:val="18"/>
              </w:rPr>
              <w:t>40%</w:t>
            </w:r>
          </w:p>
        </w:tc>
      </w:tr>
      <w:tr w:rsidR="009E29AA" w:rsidRPr="009D1CFB" w14:paraId="748AE542" w14:textId="77777777">
        <w:trPr>
          <w:jc w:val="center"/>
        </w:trPr>
        <w:tc>
          <w:tcPr>
            <w:tcW w:w="1739" w:type="dxa"/>
            <w:vMerge/>
            <w:vAlign w:val="center"/>
          </w:tcPr>
          <w:p w14:paraId="040463B6" w14:textId="77777777" w:rsidR="009E29AA" w:rsidRDefault="009E29AA">
            <w:pPr>
              <w:autoSpaceDN w:val="0"/>
              <w:adjustRightInd/>
              <w:snapToGrid w:val="0"/>
              <w:spacing w:before="80" w:after="80"/>
              <w:jc w:val="center"/>
              <w:rPr>
                <w:rFonts w:ascii="宋体" w:hAnsi="宋体"/>
                <w:color w:val="000000" w:themeColor="text1"/>
                <w:kern w:val="21"/>
                <w:sz w:val="18"/>
              </w:rPr>
            </w:pPr>
          </w:p>
        </w:tc>
        <w:tc>
          <w:tcPr>
            <w:tcW w:w="5641" w:type="dxa"/>
            <w:vAlign w:val="center"/>
          </w:tcPr>
          <w:p w14:paraId="3771E907" w14:textId="77777777" w:rsidR="009E29AA" w:rsidRDefault="00776F09">
            <w:pPr>
              <w:tabs>
                <w:tab w:val="left" w:pos="491"/>
              </w:tabs>
              <w:autoSpaceDN w:val="0"/>
              <w:adjustRightInd/>
              <w:snapToGrid w:val="0"/>
              <w:spacing w:before="80" w:after="80"/>
              <w:ind w:firstLineChars="100" w:firstLine="180"/>
              <w:rPr>
                <w:rFonts w:ascii="宋体" w:hAnsi="宋体"/>
                <w:color w:val="000000" w:themeColor="text1"/>
                <w:kern w:val="21"/>
                <w:sz w:val="18"/>
              </w:rPr>
            </w:pPr>
            <w:r>
              <w:rPr>
                <w:rFonts w:ascii="宋体" w:hAnsi="宋体"/>
                <w:color w:val="000000" w:themeColor="text1"/>
                <w:kern w:val="21"/>
                <w:sz w:val="18"/>
              </w:rPr>
              <w:t>2</w:t>
            </w:r>
            <w:r>
              <w:rPr>
                <w:rFonts w:ascii="宋体" w:hAnsi="宋体" w:hint="eastAsia"/>
                <w:color w:val="000000" w:themeColor="text1"/>
                <w:kern w:val="21"/>
                <w:sz w:val="18"/>
              </w:rPr>
              <w:t>）单节点备用空间（根区）</w:t>
            </w:r>
          </w:p>
        </w:tc>
        <w:tc>
          <w:tcPr>
            <w:tcW w:w="2032" w:type="dxa"/>
            <w:vAlign w:val="center"/>
          </w:tcPr>
          <w:p w14:paraId="280575F4" w14:textId="77777777" w:rsidR="009E29AA" w:rsidRDefault="00776F09">
            <w:pPr>
              <w:autoSpaceDN w:val="0"/>
              <w:adjustRightInd/>
              <w:snapToGrid w:val="0"/>
              <w:spacing w:before="90" w:after="90"/>
              <w:jc w:val="center"/>
              <w:rPr>
                <w:rFonts w:ascii="宋体" w:hAnsi="宋体"/>
                <w:color w:val="000000" w:themeColor="text1"/>
                <w:kern w:val="21"/>
                <w:sz w:val="18"/>
              </w:rPr>
            </w:pPr>
            <w:r>
              <w:rPr>
                <w:rFonts w:ascii="宋体" w:hAnsi="宋体" w:hint="eastAsia"/>
                <w:color w:val="000000" w:themeColor="text1"/>
                <w:kern w:val="21"/>
                <w:sz w:val="18"/>
              </w:rPr>
              <w:t>≥</w:t>
            </w:r>
            <w:r>
              <w:rPr>
                <w:rFonts w:ascii="宋体" w:hAnsi="宋体"/>
                <w:color w:val="000000" w:themeColor="text1"/>
                <w:kern w:val="21"/>
                <w:sz w:val="18"/>
              </w:rPr>
              <w:t>20%</w:t>
            </w:r>
            <w:r>
              <w:rPr>
                <w:rFonts w:ascii="宋体" w:hAnsi="宋体" w:hint="eastAsia"/>
                <w:color w:val="000000" w:themeColor="text1"/>
                <w:kern w:val="21"/>
                <w:sz w:val="18"/>
              </w:rPr>
              <w:t>（或是</w:t>
            </w:r>
            <w:r>
              <w:rPr>
                <w:rFonts w:ascii="宋体" w:hAnsi="宋体"/>
                <w:color w:val="000000" w:themeColor="text1"/>
                <w:kern w:val="21"/>
                <w:sz w:val="18"/>
              </w:rPr>
              <w:t>10G</w:t>
            </w:r>
            <w:r>
              <w:rPr>
                <w:rFonts w:ascii="宋体" w:hAnsi="宋体" w:hint="eastAsia"/>
                <w:color w:val="000000" w:themeColor="text1"/>
                <w:kern w:val="21"/>
                <w:sz w:val="18"/>
              </w:rPr>
              <w:t>）</w:t>
            </w:r>
          </w:p>
        </w:tc>
      </w:tr>
      <w:tr w:rsidR="009E29AA" w:rsidRPr="009D1CFB" w14:paraId="277DA162" w14:textId="77777777">
        <w:trPr>
          <w:jc w:val="center"/>
        </w:trPr>
        <w:tc>
          <w:tcPr>
            <w:tcW w:w="1739" w:type="dxa"/>
            <w:vMerge w:val="restart"/>
            <w:vAlign w:val="center"/>
          </w:tcPr>
          <w:p w14:paraId="0F8A0A18" w14:textId="77777777" w:rsidR="009E29AA" w:rsidRDefault="00776F09">
            <w:pPr>
              <w:autoSpaceDN w:val="0"/>
              <w:adjustRightInd/>
              <w:snapToGrid w:val="0"/>
              <w:spacing w:before="80" w:after="80"/>
              <w:jc w:val="center"/>
              <w:rPr>
                <w:rFonts w:ascii="宋体" w:hAnsi="宋体"/>
                <w:color w:val="000000" w:themeColor="text1"/>
                <w:kern w:val="21"/>
                <w:sz w:val="18"/>
              </w:rPr>
            </w:pPr>
            <w:r>
              <w:rPr>
                <w:rFonts w:ascii="宋体" w:hAnsi="宋体" w:hint="eastAsia"/>
                <w:color w:val="000000" w:themeColor="text1"/>
                <w:kern w:val="21"/>
                <w:sz w:val="18"/>
              </w:rPr>
              <w:t>系统节点分布</w:t>
            </w:r>
          </w:p>
        </w:tc>
        <w:tc>
          <w:tcPr>
            <w:tcW w:w="5641" w:type="dxa"/>
            <w:vAlign w:val="center"/>
          </w:tcPr>
          <w:p w14:paraId="3DB1EA99" w14:textId="77777777" w:rsidR="009E29AA" w:rsidRDefault="00776F09">
            <w:pPr>
              <w:tabs>
                <w:tab w:val="left" w:pos="477"/>
              </w:tabs>
              <w:autoSpaceDN w:val="0"/>
              <w:adjustRightInd/>
              <w:snapToGrid w:val="0"/>
              <w:spacing w:before="80" w:after="80"/>
              <w:ind w:firstLineChars="100" w:firstLine="180"/>
              <w:rPr>
                <w:rFonts w:ascii="宋体" w:hAnsi="宋体"/>
                <w:color w:val="000000" w:themeColor="text1"/>
                <w:kern w:val="21"/>
                <w:sz w:val="18"/>
              </w:rPr>
            </w:pPr>
            <w:r>
              <w:rPr>
                <w:rFonts w:ascii="宋体" w:hAnsi="宋体"/>
                <w:color w:val="000000" w:themeColor="text1"/>
                <w:kern w:val="21"/>
                <w:sz w:val="18"/>
              </w:rPr>
              <w:t>1</w:t>
            </w:r>
            <w:r>
              <w:rPr>
                <w:rFonts w:ascii="宋体" w:hAnsi="宋体" w:hint="eastAsia"/>
                <w:color w:val="000000" w:themeColor="text1"/>
                <w:kern w:val="21"/>
                <w:sz w:val="18"/>
              </w:rPr>
              <w:t>）可接入工作站数</w:t>
            </w:r>
          </w:p>
        </w:tc>
        <w:tc>
          <w:tcPr>
            <w:tcW w:w="2032" w:type="dxa"/>
            <w:vAlign w:val="center"/>
          </w:tcPr>
          <w:p w14:paraId="6D81CC0B" w14:textId="27C14B6E" w:rsidR="009E29AA" w:rsidRDefault="00776F09" w:rsidP="004D7E1B">
            <w:pPr>
              <w:autoSpaceDN w:val="0"/>
              <w:adjustRightInd/>
              <w:snapToGrid w:val="0"/>
              <w:spacing w:before="90" w:after="90"/>
              <w:jc w:val="center"/>
              <w:rPr>
                <w:rFonts w:ascii="宋体" w:hAnsi="宋体"/>
                <w:color w:val="000000" w:themeColor="text1"/>
                <w:kern w:val="21"/>
                <w:sz w:val="18"/>
              </w:rPr>
            </w:pPr>
            <w:r>
              <w:rPr>
                <w:rFonts w:ascii="宋体" w:hAnsi="宋体" w:hint="eastAsia"/>
                <w:color w:val="000000" w:themeColor="text1"/>
                <w:kern w:val="21"/>
                <w:sz w:val="18"/>
              </w:rPr>
              <w:t>≥</w:t>
            </w:r>
            <w:r w:rsidR="004D7E1B">
              <w:rPr>
                <w:rFonts w:ascii="宋体" w:hAnsi="宋体" w:hint="eastAsia"/>
                <w:color w:val="000000" w:themeColor="text1"/>
                <w:kern w:val="21"/>
                <w:sz w:val="18"/>
              </w:rPr>
              <w:t>60</w:t>
            </w:r>
          </w:p>
        </w:tc>
      </w:tr>
      <w:tr w:rsidR="009E29AA" w:rsidRPr="009D1CFB" w14:paraId="4B1E33EB" w14:textId="77777777">
        <w:trPr>
          <w:jc w:val="center"/>
        </w:trPr>
        <w:tc>
          <w:tcPr>
            <w:tcW w:w="1739" w:type="dxa"/>
            <w:vMerge/>
            <w:vAlign w:val="center"/>
          </w:tcPr>
          <w:p w14:paraId="19A4E8EC" w14:textId="77777777" w:rsidR="009E29AA" w:rsidRDefault="009E29AA">
            <w:pPr>
              <w:autoSpaceDN w:val="0"/>
              <w:adjustRightInd/>
              <w:snapToGrid w:val="0"/>
              <w:spacing w:before="80" w:after="80"/>
              <w:jc w:val="center"/>
              <w:rPr>
                <w:rFonts w:ascii="宋体" w:hAnsi="宋体"/>
                <w:color w:val="000000" w:themeColor="text1"/>
                <w:kern w:val="21"/>
                <w:sz w:val="18"/>
              </w:rPr>
            </w:pPr>
          </w:p>
        </w:tc>
        <w:tc>
          <w:tcPr>
            <w:tcW w:w="5641" w:type="dxa"/>
            <w:vAlign w:val="center"/>
          </w:tcPr>
          <w:p w14:paraId="668861AD" w14:textId="77777777" w:rsidR="009E29AA" w:rsidRDefault="00776F09">
            <w:pPr>
              <w:tabs>
                <w:tab w:val="left" w:pos="477"/>
              </w:tabs>
              <w:autoSpaceDN w:val="0"/>
              <w:adjustRightInd/>
              <w:snapToGrid w:val="0"/>
              <w:spacing w:before="80" w:after="80"/>
              <w:ind w:firstLineChars="100" w:firstLine="180"/>
              <w:rPr>
                <w:rFonts w:ascii="宋体" w:hAnsi="宋体"/>
                <w:color w:val="000000" w:themeColor="text1"/>
                <w:kern w:val="21"/>
                <w:sz w:val="18"/>
              </w:rPr>
            </w:pPr>
            <w:r>
              <w:rPr>
                <w:rFonts w:ascii="宋体" w:hAnsi="宋体"/>
                <w:color w:val="000000" w:themeColor="text1"/>
                <w:kern w:val="21"/>
                <w:sz w:val="18"/>
              </w:rPr>
              <w:t>2</w:t>
            </w:r>
            <w:r>
              <w:rPr>
                <w:rFonts w:ascii="宋体" w:hAnsi="宋体" w:hint="eastAsia"/>
                <w:color w:val="000000" w:themeColor="text1"/>
                <w:kern w:val="21"/>
                <w:sz w:val="18"/>
              </w:rPr>
              <w:t>）前置分组数</w:t>
            </w:r>
          </w:p>
        </w:tc>
        <w:tc>
          <w:tcPr>
            <w:tcW w:w="2032" w:type="dxa"/>
            <w:vAlign w:val="center"/>
          </w:tcPr>
          <w:p w14:paraId="19180FAE" w14:textId="77777777" w:rsidR="009E29AA" w:rsidRDefault="00776F09">
            <w:pPr>
              <w:autoSpaceDN w:val="0"/>
              <w:adjustRightInd/>
              <w:snapToGrid w:val="0"/>
              <w:spacing w:before="90" w:after="90"/>
              <w:jc w:val="center"/>
              <w:rPr>
                <w:rFonts w:ascii="宋体" w:hAnsi="宋体"/>
                <w:color w:val="000000" w:themeColor="text1"/>
                <w:kern w:val="21"/>
                <w:sz w:val="18"/>
              </w:rPr>
            </w:pPr>
            <w:r>
              <w:rPr>
                <w:rFonts w:ascii="宋体" w:hAnsi="宋体" w:hint="eastAsia"/>
                <w:color w:val="000000" w:themeColor="text1"/>
                <w:kern w:val="21"/>
                <w:sz w:val="18"/>
              </w:rPr>
              <w:t>≥</w:t>
            </w:r>
            <w:r>
              <w:rPr>
                <w:rFonts w:ascii="宋体" w:hAnsi="宋体"/>
                <w:color w:val="000000" w:themeColor="text1"/>
                <w:kern w:val="21"/>
                <w:sz w:val="18"/>
              </w:rPr>
              <w:t xml:space="preserve">6 </w:t>
            </w:r>
          </w:p>
        </w:tc>
      </w:tr>
      <w:tr w:rsidR="009E29AA" w:rsidRPr="009D1CFB" w14:paraId="2CD6700D" w14:textId="77777777">
        <w:trPr>
          <w:jc w:val="center"/>
        </w:trPr>
        <w:tc>
          <w:tcPr>
            <w:tcW w:w="1739" w:type="dxa"/>
            <w:vMerge w:val="restart"/>
            <w:vAlign w:val="center"/>
          </w:tcPr>
          <w:p w14:paraId="60BA9091" w14:textId="77777777" w:rsidR="009E29AA" w:rsidRDefault="00776F09">
            <w:pPr>
              <w:autoSpaceDN w:val="0"/>
              <w:adjustRightInd/>
              <w:snapToGrid w:val="0"/>
              <w:spacing w:before="80" w:after="80"/>
              <w:rPr>
                <w:rFonts w:ascii="宋体" w:hAnsi="宋体"/>
                <w:color w:val="000000" w:themeColor="text1"/>
                <w:kern w:val="21"/>
                <w:sz w:val="18"/>
              </w:rPr>
            </w:pPr>
            <w:r>
              <w:rPr>
                <w:rFonts w:ascii="宋体" w:hAnsi="宋体" w:hint="eastAsia"/>
                <w:color w:val="000000" w:themeColor="text1"/>
                <w:kern w:val="21"/>
                <w:sz w:val="18"/>
              </w:rPr>
              <w:t>生产控制大区与管理信息大区数据交互</w:t>
            </w:r>
          </w:p>
        </w:tc>
        <w:tc>
          <w:tcPr>
            <w:tcW w:w="5641" w:type="dxa"/>
            <w:vAlign w:val="center"/>
          </w:tcPr>
          <w:p w14:paraId="7048EE7A" w14:textId="77777777" w:rsidR="009E29AA" w:rsidRPr="00965212" w:rsidRDefault="00776F09" w:rsidP="006170BE">
            <w:pPr>
              <w:tabs>
                <w:tab w:val="left" w:pos="477"/>
                <w:tab w:val="left" w:pos="1458"/>
              </w:tabs>
              <w:autoSpaceDN w:val="0"/>
              <w:adjustRightInd/>
              <w:snapToGrid w:val="0"/>
              <w:spacing w:before="80" w:after="80"/>
              <w:ind w:firstLineChars="100" w:firstLine="180"/>
              <w:rPr>
                <w:rFonts w:ascii="宋体" w:hAnsi="宋体"/>
                <w:color w:val="000000" w:themeColor="text1"/>
                <w:kern w:val="21"/>
                <w:sz w:val="18"/>
                <w:szCs w:val="32"/>
              </w:rPr>
            </w:pPr>
            <w:r>
              <w:rPr>
                <w:rFonts w:ascii="宋体" w:hAnsi="宋体"/>
                <w:color w:val="000000" w:themeColor="text1"/>
                <w:kern w:val="21"/>
                <w:sz w:val="18"/>
              </w:rPr>
              <w:t>1）</w:t>
            </w:r>
            <w:r>
              <w:rPr>
                <w:rFonts w:ascii="宋体" w:hAnsi="宋体" w:hint="eastAsia"/>
                <w:color w:val="000000" w:themeColor="text1"/>
                <w:kern w:val="21"/>
                <w:sz w:val="18"/>
              </w:rPr>
              <w:t>正向传输带宽（单台）</w:t>
            </w:r>
          </w:p>
        </w:tc>
        <w:tc>
          <w:tcPr>
            <w:tcW w:w="2032" w:type="dxa"/>
            <w:vAlign w:val="center"/>
          </w:tcPr>
          <w:p w14:paraId="38F1BC6D" w14:textId="77777777" w:rsidR="009E29AA" w:rsidRPr="00965212" w:rsidRDefault="00776F09" w:rsidP="006170BE">
            <w:pPr>
              <w:keepNext/>
              <w:keepLines/>
              <w:autoSpaceDN w:val="0"/>
              <w:adjustRightInd/>
              <w:snapToGrid w:val="0"/>
              <w:spacing w:before="90" w:after="90" w:line="259" w:lineRule="auto"/>
              <w:ind w:left="432"/>
              <w:rPr>
                <w:rFonts w:ascii="宋体" w:hAnsi="宋体"/>
                <w:color w:val="000000" w:themeColor="text1"/>
                <w:kern w:val="21"/>
                <w:sz w:val="18"/>
                <w:szCs w:val="32"/>
              </w:rPr>
            </w:pPr>
            <w:r>
              <w:rPr>
                <w:rFonts w:ascii="宋体" w:hAnsi="宋体" w:hint="eastAsia"/>
                <w:color w:val="000000" w:themeColor="text1"/>
                <w:kern w:val="21"/>
                <w:sz w:val="18"/>
              </w:rPr>
              <w:t>≥</w:t>
            </w:r>
            <w:r>
              <w:rPr>
                <w:rFonts w:ascii="宋体" w:hAnsi="宋体"/>
                <w:color w:val="000000" w:themeColor="text1"/>
                <w:kern w:val="21"/>
                <w:sz w:val="18"/>
              </w:rPr>
              <w:t>6兆</w:t>
            </w:r>
            <w:r>
              <w:rPr>
                <w:rFonts w:ascii="宋体" w:hAnsi="宋体" w:hint="eastAsia"/>
                <w:color w:val="000000" w:themeColor="text1"/>
                <w:kern w:val="21"/>
                <w:sz w:val="18"/>
              </w:rPr>
              <w:t>字节</w:t>
            </w:r>
            <w:r>
              <w:rPr>
                <w:rFonts w:ascii="宋体" w:hAnsi="宋体"/>
                <w:color w:val="000000" w:themeColor="text1"/>
                <w:kern w:val="21"/>
                <w:sz w:val="18"/>
              </w:rPr>
              <w:t>/秒</w:t>
            </w:r>
          </w:p>
        </w:tc>
      </w:tr>
      <w:tr w:rsidR="009E29AA" w:rsidRPr="009D1CFB" w14:paraId="3D99450C" w14:textId="77777777">
        <w:trPr>
          <w:jc w:val="center"/>
        </w:trPr>
        <w:tc>
          <w:tcPr>
            <w:tcW w:w="1739" w:type="dxa"/>
            <w:vMerge/>
            <w:vAlign w:val="center"/>
          </w:tcPr>
          <w:p w14:paraId="39955D05" w14:textId="77777777" w:rsidR="009E29AA" w:rsidRDefault="009E29AA">
            <w:pPr>
              <w:autoSpaceDN w:val="0"/>
              <w:adjustRightInd/>
              <w:snapToGrid w:val="0"/>
              <w:spacing w:before="80" w:after="80"/>
              <w:jc w:val="center"/>
              <w:rPr>
                <w:rFonts w:ascii="宋体" w:hAnsi="宋体"/>
                <w:color w:val="000000" w:themeColor="text1"/>
                <w:kern w:val="21"/>
                <w:sz w:val="18"/>
              </w:rPr>
            </w:pPr>
          </w:p>
        </w:tc>
        <w:tc>
          <w:tcPr>
            <w:tcW w:w="5641" w:type="dxa"/>
            <w:vAlign w:val="center"/>
          </w:tcPr>
          <w:p w14:paraId="321E486F" w14:textId="77777777" w:rsidR="009E29AA" w:rsidRDefault="00776F09">
            <w:pPr>
              <w:tabs>
                <w:tab w:val="left" w:pos="477"/>
                <w:tab w:val="left" w:pos="1458"/>
              </w:tabs>
              <w:autoSpaceDN w:val="0"/>
              <w:adjustRightInd/>
              <w:snapToGrid w:val="0"/>
              <w:spacing w:before="80" w:after="80"/>
              <w:ind w:firstLineChars="100" w:firstLine="180"/>
              <w:rPr>
                <w:rFonts w:ascii="宋体" w:hAnsi="宋体"/>
                <w:color w:val="000000" w:themeColor="text1"/>
                <w:kern w:val="21"/>
                <w:sz w:val="18"/>
              </w:rPr>
            </w:pPr>
            <w:r>
              <w:rPr>
                <w:rFonts w:ascii="宋体" w:hAnsi="宋体"/>
                <w:color w:val="000000" w:themeColor="text1"/>
                <w:kern w:val="21"/>
                <w:sz w:val="18"/>
              </w:rPr>
              <w:t>2）</w:t>
            </w:r>
            <w:r>
              <w:rPr>
                <w:rFonts w:ascii="宋体" w:hAnsi="宋体" w:hint="eastAsia"/>
                <w:color w:val="000000" w:themeColor="text1"/>
                <w:kern w:val="21"/>
                <w:sz w:val="18"/>
              </w:rPr>
              <w:t>反向传输带宽（单台）</w:t>
            </w:r>
          </w:p>
        </w:tc>
        <w:tc>
          <w:tcPr>
            <w:tcW w:w="2032" w:type="dxa"/>
            <w:vAlign w:val="center"/>
          </w:tcPr>
          <w:p w14:paraId="4ECD85F7" w14:textId="77777777" w:rsidR="009E29AA" w:rsidRDefault="00776F09">
            <w:pPr>
              <w:autoSpaceDN w:val="0"/>
              <w:adjustRightInd/>
              <w:snapToGrid w:val="0"/>
              <w:spacing w:before="90" w:after="90"/>
              <w:jc w:val="center"/>
              <w:rPr>
                <w:rFonts w:ascii="宋体" w:hAnsi="宋体"/>
                <w:color w:val="000000" w:themeColor="text1"/>
                <w:kern w:val="21"/>
                <w:sz w:val="18"/>
              </w:rPr>
            </w:pPr>
            <w:r>
              <w:rPr>
                <w:rFonts w:ascii="宋体" w:hAnsi="宋体" w:hint="eastAsia"/>
                <w:color w:val="000000" w:themeColor="text1"/>
                <w:kern w:val="21"/>
                <w:sz w:val="18"/>
              </w:rPr>
              <w:t>≥</w:t>
            </w:r>
            <w:r>
              <w:rPr>
                <w:rFonts w:ascii="宋体" w:hAnsi="宋体"/>
                <w:color w:val="000000" w:themeColor="text1"/>
                <w:kern w:val="21"/>
                <w:sz w:val="18"/>
              </w:rPr>
              <w:t>2兆</w:t>
            </w:r>
            <w:r>
              <w:rPr>
                <w:rFonts w:ascii="宋体" w:hAnsi="宋体" w:hint="eastAsia"/>
                <w:color w:val="000000" w:themeColor="text1"/>
                <w:kern w:val="21"/>
                <w:sz w:val="18"/>
              </w:rPr>
              <w:t>字节</w:t>
            </w:r>
            <w:r>
              <w:rPr>
                <w:rFonts w:ascii="宋体" w:hAnsi="宋体"/>
                <w:color w:val="000000" w:themeColor="text1"/>
                <w:kern w:val="21"/>
                <w:sz w:val="18"/>
              </w:rPr>
              <w:t>/秒</w:t>
            </w:r>
          </w:p>
        </w:tc>
      </w:tr>
      <w:tr w:rsidR="009E29AA" w:rsidRPr="009D1CFB" w14:paraId="1BDC7498" w14:textId="77777777">
        <w:trPr>
          <w:jc w:val="center"/>
        </w:trPr>
        <w:tc>
          <w:tcPr>
            <w:tcW w:w="1739" w:type="dxa"/>
            <w:vMerge w:val="restart"/>
            <w:vAlign w:val="center"/>
          </w:tcPr>
          <w:p w14:paraId="3BFAC1EA" w14:textId="77777777" w:rsidR="009E29AA" w:rsidRDefault="00776F09">
            <w:pPr>
              <w:autoSpaceDN w:val="0"/>
              <w:adjustRightInd/>
              <w:snapToGrid w:val="0"/>
              <w:spacing w:before="80" w:after="80"/>
              <w:jc w:val="center"/>
              <w:rPr>
                <w:rFonts w:ascii="宋体" w:hAnsi="宋体"/>
                <w:color w:val="000000" w:themeColor="text1"/>
                <w:kern w:val="21"/>
                <w:sz w:val="18"/>
              </w:rPr>
            </w:pPr>
            <w:r>
              <w:rPr>
                <w:rFonts w:ascii="宋体" w:hAnsi="宋体" w:hint="eastAsia"/>
                <w:color w:val="000000" w:themeColor="text1"/>
                <w:kern w:val="21"/>
                <w:sz w:val="18"/>
              </w:rPr>
              <w:t>画面调阅响应时间</w:t>
            </w:r>
          </w:p>
        </w:tc>
        <w:tc>
          <w:tcPr>
            <w:tcW w:w="5641" w:type="dxa"/>
            <w:vAlign w:val="center"/>
          </w:tcPr>
          <w:p w14:paraId="1DEDFEB5" w14:textId="77777777" w:rsidR="009E29AA" w:rsidRDefault="00776F09">
            <w:pPr>
              <w:tabs>
                <w:tab w:val="left" w:pos="477"/>
                <w:tab w:val="left" w:pos="1458"/>
              </w:tabs>
              <w:autoSpaceDN w:val="0"/>
              <w:adjustRightInd/>
              <w:snapToGrid w:val="0"/>
              <w:spacing w:before="80" w:after="80"/>
              <w:ind w:firstLineChars="100" w:firstLine="180"/>
              <w:rPr>
                <w:rFonts w:ascii="宋体" w:hAnsi="宋体"/>
                <w:color w:val="000000" w:themeColor="text1"/>
                <w:kern w:val="21"/>
                <w:sz w:val="18"/>
              </w:rPr>
            </w:pPr>
            <w:r>
              <w:rPr>
                <w:rFonts w:ascii="宋体" w:hAnsi="宋体"/>
                <w:color w:val="000000" w:themeColor="text1"/>
                <w:kern w:val="21"/>
                <w:sz w:val="18"/>
              </w:rPr>
              <w:t>1</w:t>
            </w:r>
            <w:r>
              <w:rPr>
                <w:rFonts w:ascii="宋体" w:hAnsi="宋体" w:hint="eastAsia"/>
                <w:color w:val="000000" w:themeColor="text1"/>
                <w:kern w:val="21"/>
                <w:sz w:val="18"/>
              </w:rPr>
              <w:t>）</w:t>
            </w:r>
            <w:r>
              <w:rPr>
                <w:rFonts w:ascii="宋体" w:hAnsi="宋体"/>
                <w:color w:val="000000" w:themeColor="text1"/>
                <w:kern w:val="21"/>
                <w:sz w:val="18"/>
              </w:rPr>
              <w:t>90%</w:t>
            </w:r>
            <w:r>
              <w:rPr>
                <w:rFonts w:ascii="宋体" w:hAnsi="宋体" w:hint="eastAsia"/>
                <w:color w:val="000000" w:themeColor="text1"/>
                <w:kern w:val="21"/>
                <w:sz w:val="18"/>
              </w:rPr>
              <w:t>画面</w:t>
            </w:r>
          </w:p>
        </w:tc>
        <w:tc>
          <w:tcPr>
            <w:tcW w:w="2032" w:type="dxa"/>
            <w:vAlign w:val="center"/>
          </w:tcPr>
          <w:p w14:paraId="4E513148" w14:textId="77777777" w:rsidR="009E29AA" w:rsidRDefault="00776F09">
            <w:pPr>
              <w:autoSpaceDN w:val="0"/>
              <w:adjustRightInd/>
              <w:snapToGrid w:val="0"/>
              <w:spacing w:before="90" w:after="90"/>
              <w:jc w:val="center"/>
              <w:rPr>
                <w:rFonts w:ascii="宋体" w:hAnsi="宋体"/>
                <w:color w:val="000000" w:themeColor="text1"/>
                <w:kern w:val="21"/>
                <w:sz w:val="18"/>
              </w:rPr>
            </w:pPr>
            <w:r>
              <w:rPr>
                <w:rFonts w:ascii="宋体" w:hAnsi="宋体"/>
                <w:color w:val="000000" w:themeColor="text1"/>
                <w:kern w:val="21"/>
                <w:sz w:val="18"/>
              </w:rPr>
              <w:t>&lt;4</w:t>
            </w:r>
            <w:r>
              <w:rPr>
                <w:rFonts w:ascii="宋体" w:hAnsi="宋体" w:hint="eastAsia"/>
                <w:color w:val="000000" w:themeColor="text1"/>
                <w:kern w:val="21"/>
                <w:sz w:val="18"/>
              </w:rPr>
              <w:t>秒</w:t>
            </w:r>
          </w:p>
        </w:tc>
      </w:tr>
      <w:tr w:rsidR="009E29AA" w:rsidRPr="009D1CFB" w14:paraId="564E698A" w14:textId="77777777">
        <w:trPr>
          <w:jc w:val="center"/>
        </w:trPr>
        <w:tc>
          <w:tcPr>
            <w:tcW w:w="1739" w:type="dxa"/>
            <w:vMerge/>
            <w:vAlign w:val="center"/>
          </w:tcPr>
          <w:p w14:paraId="7371B219" w14:textId="77777777" w:rsidR="009E29AA" w:rsidRDefault="009E29AA">
            <w:pPr>
              <w:autoSpaceDN w:val="0"/>
              <w:adjustRightInd/>
              <w:snapToGrid w:val="0"/>
              <w:spacing w:before="80" w:after="80"/>
              <w:jc w:val="center"/>
              <w:rPr>
                <w:rFonts w:ascii="宋体" w:hAnsi="宋体"/>
                <w:color w:val="000000" w:themeColor="text1"/>
                <w:kern w:val="21"/>
                <w:sz w:val="18"/>
              </w:rPr>
            </w:pPr>
          </w:p>
        </w:tc>
        <w:tc>
          <w:tcPr>
            <w:tcW w:w="5641" w:type="dxa"/>
            <w:vAlign w:val="center"/>
          </w:tcPr>
          <w:p w14:paraId="6BCA62D7" w14:textId="77777777" w:rsidR="009E29AA" w:rsidRDefault="00776F09">
            <w:pPr>
              <w:tabs>
                <w:tab w:val="left" w:pos="477"/>
                <w:tab w:val="left" w:pos="1458"/>
              </w:tabs>
              <w:autoSpaceDN w:val="0"/>
              <w:adjustRightInd/>
              <w:snapToGrid w:val="0"/>
              <w:spacing w:before="80" w:after="80"/>
              <w:ind w:firstLineChars="100" w:firstLine="180"/>
              <w:rPr>
                <w:rFonts w:ascii="宋体" w:hAnsi="宋体"/>
                <w:color w:val="000000" w:themeColor="text1"/>
                <w:kern w:val="21"/>
                <w:sz w:val="18"/>
              </w:rPr>
            </w:pPr>
            <w:r>
              <w:rPr>
                <w:rFonts w:ascii="宋体" w:hAnsi="宋体"/>
                <w:color w:val="000000" w:themeColor="text1"/>
                <w:kern w:val="21"/>
                <w:sz w:val="18"/>
              </w:rPr>
              <w:t>2</w:t>
            </w:r>
            <w:r>
              <w:rPr>
                <w:rFonts w:ascii="宋体" w:hAnsi="宋体" w:hint="eastAsia"/>
                <w:color w:val="000000" w:themeColor="text1"/>
                <w:kern w:val="21"/>
                <w:sz w:val="18"/>
              </w:rPr>
              <w:t>）其他画面</w:t>
            </w:r>
          </w:p>
        </w:tc>
        <w:tc>
          <w:tcPr>
            <w:tcW w:w="2032" w:type="dxa"/>
            <w:vAlign w:val="center"/>
          </w:tcPr>
          <w:p w14:paraId="4E3EB263" w14:textId="77777777" w:rsidR="009E29AA" w:rsidRDefault="00776F09">
            <w:pPr>
              <w:autoSpaceDN w:val="0"/>
              <w:adjustRightInd/>
              <w:snapToGrid w:val="0"/>
              <w:spacing w:before="90" w:after="90"/>
              <w:jc w:val="center"/>
              <w:rPr>
                <w:rFonts w:ascii="宋体" w:hAnsi="宋体"/>
                <w:color w:val="000000" w:themeColor="text1"/>
                <w:kern w:val="21"/>
                <w:sz w:val="18"/>
              </w:rPr>
            </w:pPr>
            <w:r>
              <w:rPr>
                <w:rFonts w:ascii="宋体" w:hAnsi="宋体"/>
                <w:color w:val="000000" w:themeColor="text1"/>
                <w:kern w:val="21"/>
                <w:sz w:val="18"/>
              </w:rPr>
              <w:t>&lt;10</w:t>
            </w:r>
            <w:r>
              <w:rPr>
                <w:rFonts w:ascii="宋体" w:hAnsi="宋体" w:hint="eastAsia"/>
                <w:color w:val="000000" w:themeColor="text1"/>
                <w:kern w:val="21"/>
                <w:sz w:val="18"/>
              </w:rPr>
              <w:t>秒</w:t>
            </w:r>
          </w:p>
        </w:tc>
      </w:tr>
      <w:tr w:rsidR="00C30681" w:rsidRPr="009D1CFB" w14:paraId="31AAD8D4" w14:textId="77777777">
        <w:trPr>
          <w:jc w:val="center"/>
        </w:trPr>
        <w:tc>
          <w:tcPr>
            <w:tcW w:w="1739" w:type="dxa"/>
            <w:vAlign w:val="center"/>
          </w:tcPr>
          <w:p w14:paraId="3089ACB8" w14:textId="0610286D" w:rsidR="00C30681" w:rsidRDefault="00C30681" w:rsidP="00C30681">
            <w:pPr>
              <w:autoSpaceDN w:val="0"/>
              <w:adjustRightInd/>
              <w:snapToGrid w:val="0"/>
              <w:spacing w:before="80" w:after="80"/>
              <w:jc w:val="center"/>
              <w:rPr>
                <w:rFonts w:ascii="宋体" w:hAnsi="宋体"/>
                <w:color w:val="000000" w:themeColor="text1"/>
                <w:kern w:val="21"/>
                <w:sz w:val="18"/>
              </w:rPr>
            </w:pPr>
            <w:r>
              <w:rPr>
                <w:rFonts w:ascii="宋体" w:hAnsi="宋体" w:hint="eastAsia"/>
                <w:color w:val="000000" w:themeColor="text1"/>
                <w:kern w:val="21"/>
                <w:sz w:val="18"/>
              </w:rPr>
              <w:lastRenderedPageBreak/>
              <w:t>信息发布</w:t>
            </w:r>
          </w:p>
        </w:tc>
        <w:tc>
          <w:tcPr>
            <w:tcW w:w="5641" w:type="dxa"/>
            <w:vAlign w:val="center"/>
          </w:tcPr>
          <w:p w14:paraId="2CB3ED1B" w14:textId="34EBA142" w:rsidR="00C30681" w:rsidRDefault="00C30681">
            <w:pPr>
              <w:tabs>
                <w:tab w:val="left" w:pos="477"/>
                <w:tab w:val="left" w:pos="1458"/>
              </w:tabs>
              <w:autoSpaceDN w:val="0"/>
              <w:adjustRightInd/>
              <w:snapToGrid w:val="0"/>
              <w:spacing w:before="80" w:after="80"/>
              <w:ind w:firstLineChars="100" w:firstLine="180"/>
              <w:rPr>
                <w:rFonts w:ascii="宋体" w:hAnsi="宋体"/>
                <w:color w:val="000000" w:themeColor="text1"/>
                <w:kern w:val="21"/>
                <w:sz w:val="18"/>
              </w:rPr>
            </w:pPr>
            <w:r>
              <w:rPr>
                <w:rFonts w:ascii="宋体" w:hAnsi="宋体" w:hint="eastAsia"/>
                <w:color w:val="000000" w:themeColor="text1"/>
                <w:kern w:val="21"/>
                <w:sz w:val="18"/>
              </w:rPr>
              <w:t>并发用户数</w:t>
            </w:r>
          </w:p>
        </w:tc>
        <w:tc>
          <w:tcPr>
            <w:tcW w:w="2032" w:type="dxa"/>
            <w:vAlign w:val="center"/>
          </w:tcPr>
          <w:p w14:paraId="0D9BEB9F" w14:textId="1914C477" w:rsidR="00C30681" w:rsidRDefault="00C30681">
            <w:pPr>
              <w:autoSpaceDN w:val="0"/>
              <w:adjustRightInd/>
              <w:snapToGrid w:val="0"/>
              <w:spacing w:before="90" w:after="90"/>
              <w:jc w:val="center"/>
              <w:rPr>
                <w:rFonts w:ascii="宋体" w:hAnsi="宋体"/>
                <w:color w:val="000000" w:themeColor="text1"/>
                <w:kern w:val="21"/>
                <w:sz w:val="18"/>
              </w:rPr>
            </w:pPr>
            <w:r>
              <w:rPr>
                <w:rFonts w:ascii="宋体" w:hAnsi="宋体" w:hint="eastAsia"/>
                <w:color w:val="000000" w:themeColor="text1"/>
                <w:kern w:val="21"/>
                <w:sz w:val="18"/>
              </w:rPr>
              <w:t>≥100个</w:t>
            </w:r>
          </w:p>
        </w:tc>
      </w:tr>
    </w:tbl>
    <w:p w14:paraId="1933AA5A" w14:textId="77777777" w:rsidR="009E29AA" w:rsidRPr="00965212" w:rsidRDefault="009E29AA">
      <w:pPr>
        <w:adjustRightInd/>
        <w:spacing w:beforeLines="50" w:before="156" w:afterLines="50" w:after="156"/>
        <w:rPr>
          <w:rFonts w:ascii="宋体" w:hAnsi="宋体"/>
          <w:color w:val="000000" w:themeColor="text1"/>
          <w:kern w:val="21"/>
          <w:sz w:val="18"/>
        </w:rPr>
      </w:pPr>
    </w:p>
    <w:p w14:paraId="6E1B02A7" w14:textId="60E32D8E" w:rsidR="009E29AA" w:rsidRPr="006170BE" w:rsidRDefault="00776F09" w:rsidP="006170BE">
      <w:pPr>
        <w:pStyle w:val="20"/>
        <w:spacing w:beforeLines="100" w:before="312" w:afterLines="100" w:after="312" w:line="240" w:lineRule="auto"/>
        <w:ind w:left="0" w:firstLine="0"/>
        <w:rPr>
          <w:rFonts w:ascii="黑体" w:hAnsi="黑体"/>
          <w:sz w:val="21"/>
          <w:szCs w:val="21"/>
        </w:rPr>
      </w:pPr>
      <w:r w:rsidRPr="006170BE">
        <w:rPr>
          <w:rFonts w:ascii="黑体" w:hAnsi="黑体" w:hint="eastAsia"/>
          <w:b w:val="0"/>
          <w:sz w:val="21"/>
          <w:szCs w:val="21"/>
        </w:rPr>
        <w:t>功能指标</w:t>
      </w:r>
    </w:p>
    <w:p w14:paraId="1D41B735" w14:textId="06579B79" w:rsidR="009E29AA" w:rsidRPr="006170BE" w:rsidRDefault="00776F09" w:rsidP="006170BE">
      <w:pPr>
        <w:ind w:firstLineChars="200" w:firstLine="420"/>
      </w:pPr>
      <w:r w:rsidRPr="006170BE">
        <w:rPr>
          <w:rFonts w:hint="eastAsia"/>
        </w:rPr>
        <w:t>配电自动化系统主站生产控制大区功能指标规范见表</w:t>
      </w:r>
      <w:r w:rsidR="0088639F">
        <w:rPr>
          <w:rFonts w:hint="eastAsia"/>
        </w:rPr>
        <w:t>12</w:t>
      </w:r>
      <w:r w:rsidRPr="006170BE">
        <w:t>-2</w:t>
      </w:r>
      <w:r w:rsidRPr="006170BE">
        <w:rPr>
          <w:rFonts w:hint="eastAsia"/>
        </w:rPr>
        <w:t>：</w:t>
      </w:r>
    </w:p>
    <w:p w14:paraId="7D1E2D83" w14:textId="69F4203C" w:rsidR="009E29AA" w:rsidRPr="00965212" w:rsidRDefault="00776F09">
      <w:pPr>
        <w:adjustRightInd/>
        <w:snapToGrid w:val="0"/>
        <w:spacing w:before="160" w:after="60" w:line="312" w:lineRule="exact"/>
        <w:jc w:val="center"/>
        <w:rPr>
          <w:rFonts w:ascii="宋体" w:hAnsi="宋体"/>
          <w:color w:val="000000" w:themeColor="text1"/>
          <w:kern w:val="21"/>
          <w:sz w:val="18"/>
        </w:rPr>
      </w:pPr>
      <w:r w:rsidRPr="00965212">
        <w:rPr>
          <w:rFonts w:ascii="宋体" w:hAnsi="宋体" w:hint="eastAsia"/>
          <w:color w:val="000000" w:themeColor="text1"/>
          <w:kern w:val="21"/>
          <w:sz w:val="18"/>
        </w:rPr>
        <w:t>表</w:t>
      </w:r>
      <w:r w:rsidR="0088639F">
        <w:rPr>
          <w:rFonts w:ascii="宋体" w:hAnsi="宋体" w:hint="eastAsia"/>
          <w:color w:val="000000" w:themeColor="text1"/>
          <w:kern w:val="21"/>
          <w:sz w:val="18"/>
        </w:rPr>
        <w:t>12</w:t>
      </w:r>
      <w:r w:rsidRPr="00965212">
        <w:rPr>
          <w:rFonts w:ascii="宋体" w:hAnsi="宋体"/>
          <w:color w:val="000000" w:themeColor="text1"/>
          <w:kern w:val="21"/>
          <w:sz w:val="18"/>
        </w:rPr>
        <w:t xml:space="preserve">-2　</w:t>
      </w:r>
      <w:r w:rsidRPr="00965212">
        <w:rPr>
          <w:rFonts w:ascii="宋体" w:hAnsi="宋体" w:hint="eastAsia"/>
          <w:color w:val="000000" w:themeColor="text1"/>
          <w:kern w:val="21"/>
          <w:sz w:val="18"/>
        </w:rPr>
        <w:t>生产控制大区功能指标匹配表</w:t>
      </w:r>
    </w:p>
    <w:tbl>
      <w:tblPr>
        <w:tblW w:w="9412"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4A0" w:firstRow="1" w:lastRow="0" w:firstColumn="1" w:lastColumn="0" w:noHBand="0" w:noVBand="1"/>
      </w:tblPr>
      <w:tblGrid>
        <w:gridCol w:w="1739"/>
        <w:gridCol w:w="5632"/>
        <w:gridCol w:w="2041"/>
      </w:tblGrid>
      <w:tr w:rsidR="009E29AA" w:rsidRPr="009D1CFB" w14:paraId="61B8130A" w14:textId="77777777">
        <w:trPr>
          <w:jc w:val="center"/>
        </w:trPr>
        <w:tc>
          <w:tcPr>
            <w:tcW w:w="1739" w:type="dxa"/>
            <w:vMerge w:val="restart"/>
            <w:vAlign w:val="center"/>
          </w:tcPr>
          <w:p w14:paraId="09C502D0"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配电数据采集与监控</w:t>
            </w:r>
          </w:p>
        </w:tc>
        <w:tc>
          <w:tcPr>
            <w:tcW w:w="5632" w:type="dxa"/>
            <w:vAlign w:val="center"/>
          </w:tcPr>
          <w:p w14:paraId="6609A1BA" w14:textId="77777777" w:rsidR="009E29AA" w:rsidRDefault="00776F09">
            <w:pPr>
              <w:numPr>
                <w:ilvl w:val="0"/>
                <w:numId w:val="111"/>
              </w:numPr>
              <w:tabs>
                <w:tab w:val="left" w:pos="561"/>
                <w:tab w:val="left" w:pos="1101"/>
              </w:tabs>
              <w:autoSpaceDN w:val="0"/>
              <w:adjustRightInd/>
              <w:snapToGrid w:val="0"/>
              <w:spacing w:before="100" w:after="100"/>
              <w:ind w:left="0" w:firstLineChars="100" w:firstLine="180"/>
              <w:rPr>
                <w:rFonts w:ascii="宋体" w:hAnsi="宋体"/>
                <w:color w:val="000000" w:themeColor="text1"/>
                <w:kern w:val="21"/>
                <w:sz w:val="18"/>
              </w:rPr>
            </w:pPr>
            <w:r>
              <w:rPr>
                <w:rFonts w:ascii="宋体" w:hAnsi="宋体" w:hint="eastAsia"/>
                <w:color w:val="000000" w:themeColor="text1"/>
                <w:kern w:val="21"/>
                <w:sz w:val="18"/>
              </w:rPr>
              <w:t>可接入实时数据容量</w:t>
            </w:r>
          </w:p>
        </w:tc>
        <w:tc>
          <w:tcPr>
            <w:tcW w:w="2041" w:type="dxa"/>
            <w:vAlign w:val="center"/>
          </w:tcPr>
          <w:p w14:paraId="1A8E574E"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r>
              <w:rPr>
                <w:rFonts w:ascii="宋体" w:hAnsi="宋体"/>
                <w:color w:val="000000" w:themeColor="text1"/>
                <w:kern w:val="21"/>
                <w:sz w:val="18"/>
              </w:rPr>
              <w:t>30 0000</w:t>
            </w:r>
          </w:p>
        </w:tc>
      </w:tr>
      <w:tr w:rsidR="009E29AA" w:rsidRPr="009D1CFB" w14:paraId="2EB70C03" w14:textId="77777777">
        <w:trPr>
          <w:jc w:val="center"/>
        </w:trPr>
        <w:tc>
          <w:tcPr>
            <w:tcW w:w="1739" w:type="dxa"/>
            <w:vMerge/>
            <w:vAlign w:val="center"/>
          </w:tcPr>
          <w:p w14:paraId="6DBF6050"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5632" w:type="dxa"/>
            <w:vAlign w:val="center"/>
          </w:tcPr>
          <w:p w14:paraId="61DEDCAA" w14:textId="77777777" w:rsidR="009E29AA" w:rsidRDefault="00776F09">
            <w:pPr>
              <w:numPr>
                <w:ilvl w:val="0"/>
                <w:numId w:val="111"/>
              </w:numPr>
              <w:tabs>
                <w:tab w:val="left" w:pos="561"/>
                <w:tab w:val="left" w:pos="1101"/>
              </w:tabs>
              <w:autoSpaceDN w:val="0"/>
              <w:adjustRightInd/>
              <w:snapToGrid w:val="0"/>
              <w:spacing w:before="100" w:after="100"/>
              <w:ind w:left="0" w:firstLineChars="100" w:firstLine="180"/>
              <w:rPr>
                <w:rFonts w:ascii="宋体" w:hAnsi="宋体"/>
                <w:color w:val="000000" w:themeColor="text1"/>
                <w:kern w:val="21"/>
                <w:sz w:val="18"/>
              </w:rPr>
            </w:pPr>
            <w:r>
              <w:rPr>
                <w:rFonts w:ascii="宋体" w:hAnsi="宋体" w:hint="eastAsia"/>
                <w:color w:val="000000" w:themeColor="text1"/>
                <w:kern w:val="21"/>
                <w:sz w:val="18"/>
              </w:rPr>
              <w:t>可接入终端数（每组分布式前置）</w:t>
            </w:r>
          </w:p>
        </w:tc>
        <w:tc>
          <w:tcPr>
            <w:tcW w:w="2041" w:type="dxa"/>
            <w:vAlign w:val="center"/>
          </w:tcPr>
          <w:p w14:paraId="3DC44C7C"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r>
              <w:rPr>
                <w:rFonts w:ascii="宋体" w:hAnsi="宋体"/>
                <w:color w:val="000000" w:themeColor="text1"/>
                <w:kern w:val="21"/>
                <w:sz w:val="18"/>
              </w:rPr>
              <w:t>3000</w:t>
            </w:r>
          </w:p>
        </w:tc>
      </w:tr>
      <w:tr w:rsidR="009E29AA" w:rsidRPr="009D1CFB" w14:paraId="6272258E" w14:textId="77777777">
        <w:trPr>
          <w:jc w:val="center"/>
        </w:trPr>
        <w:tc>
          <w:tcPr>
            <w:tcW w:w="1739" w:type="dxa"/>
            <w:vMerge/>
            <w:vAlign w:val="center"/>
          </w:tcPr>
          <w:p w14:paraId="3F549632"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5632" w:type="dxa"/>
            <w:vAlign w:val="center"/>
          </w:tcPr>
          <w:p w14:paraId="2B12E477" w14:textId="77777777" w:rsidR="009E29AA" w:rsidRDefault="00776F09">
            <w:pPr>
              <w:numPr>
                <w:ilvl w:val="0"/>
                <w:numId w:val="111"/>
              </w:numPr>
              <w:tabs>
                <w:tab w:val="left" w:pos="561"/>
                <w:tab w:val="left" w:pos="1101"/>
              </w:tabs>
              <w:autoSpaceDN w:val="0"/>
              <w:adjustRightInd/>
              <w:snapToGrid w:val="0"/>
              <w:spacing w:before="100" w:after="100"/>
              <w:ind w:left="0" w:firstLineChars="100" w:firstLine="180"/>
              <w:rPr>
                <w:rFonts w:ascii="宋体" w:hAnsi="宋体"/>
                <w:color w:val="000000" w:themeColor="text1"/>
                <w:kern w:val="21"/>
                <w:sz w:val="18"/>
              </w:rPr>
            </w:pPr>
            <w:r>
              <w:rPr>
                <w:rFonts w:ascii="宋体" w:hAnsi="宋体" w:hint="eastAsia"/>
                <w:color w:val="000000" w:themeColor="text1"/>
                <w:kern w:val="21"/>
                <w:sz w:val="18"/>
              </w:rPr>
              <w:t>可接入控制量</w:t>
            </w:r>
          </w:p>
        </w:tc>
        <w:tc>
          <w:tcPr>
            <w:tcW w:w="2041" w:type="dxa"/>
            <w:vAlign w:val="center"/>
          </w:tcPr>
          <w:p w14:paraId="0ED37D14"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r>
              <w:rPr>
                <w:rFonts w:ascii="宋体" w:hAnsi="宋体"/>
                <w:color w:val="000000" w:themeColor="text1"/>
                <w:kern w:val="21"/>
                <w:sz w:val="18"/>
              </w:rPr>
              <w:t>6000</w:t>
            </w:r>
          </w:p>
        </w:tc>
      </w:tr>
      <w:tr w:rsidR="009E29AA" w:rsidRPr="009D1CFB" w14:paraId="73B49C27" w14:textId="77777777">
        <w:trPr>
          <w:jc w:val="center"/>
        </w:trPr>
        <w:tc>
          <w:tcPr>
            <w:tcW w:w="1739" w:type="dxa"/>
            <w:vMerge/>
            <w:vAlign w:val="center"/>
          </w:tcPr>
          <w:p w14:paraId="5017A8C1"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5632" w:type="dxa"/>
            <w:vAlign w:val="center"/>
          </w:tcPr>
          <w:p w14:paraId="36B1CABB" w14:textId="77777777" w:rsidR="009E29AA" w:rsidRDefault="00776F09">
            <w:pPr>
              <w:numPr>
                <w:ilvl w:val="0"/>
                <w:numId w:val="111"/>
              </w:numPr>
              <w:tabs>
                <w:tab w:val="left" w:pos="561"/>
                <w:tab w:val="left" w:pos="1101"/>
              </w:tabs>
              <w:autoSpaceDN w:val="0"/>
              <w:adjustRightInd/>
              <w:snapToGrid w:val="0"/>
              <w:spacing w:before="100" w:after="100"/>
              <w:ind w:left="0" w:firstLineChars="100" w:firstLine="180"/>
              <w:rPr>
                <w:rFonts w:ascii="宋体" w:hAnsi="宋体"/>
                <w:color w:val="000000" w:themeColor="text1"/>
                <w:kern w:val="21"/>
                <w:sz w:val="18"/>
              </w:rPr>
            </w:pPr>
            <w:r>
              <w:rPr>
                <w:rFonts w:ascii="宋体" w:hAnsi="宋体" w:hint="eastAsia"/>
                <w:color w:val="000000" w:themeColor="text1"/>
                <w:kern w:val="21"/>
                <w:sz w:val="18"/>
              </w:rPr>
              <w:t>实时数据变化主站更新时延</w:t>
            </w:r>
            <w:r>
              <w:rPr>
                <w:rFonts w:ascii="宋体" w:hAnsi="宋体"/>
                <w:color w:val="000000" w:themeColor="text1"/>
                <w:kern w:val="21"/>
                <w:sz w:val="18"/>
              </w:rPr>
              <w:t>(本区)</w:t>
            </w:r>
          </w:p>
        </w:tc>
        <w:tc>
          <w:tcPr>
            <w:tcW w:w="2041" w:type="dxa"/>
            <w:vAlign w:val="center"/>
          </w:tcPr>
          <w:p w14:paraId="5DBB40DF"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r>
              <w:rPr>
                <w:rFonts w:ascii="宋体" w:hAnsi="宋体"/>
                <w:color w:val="000000" w:themeColor="text1"/>
                <w:kern w:val="21"/>
                <w:sz w:val="18"/>
              </w:rPr>
              <w:t>3</w:t>
            </w:r>
            <w:r>
              <w:rPr>
                <w:rFonts w:ascii="宋体" w:hAnsi="宋体" w:hint="eastAsia"/>
                <w:color w:val="000000" w:themeColor="text1"/>
                <w:kern w:val="21"/>
                <w:sz w:val="18"/>
              </w:rPr>
              <w:t>秒</w:t>
            </w:r>
          </w:p>
        </w:tc>
      </w:tr>
      <w:tr w:rsidR="009E29AA" w:rsidRPr="009D1CFB" w14:paraId="2C176832" w14:textId="77777777">
        <w:trPr>
          <w:jc w:val="center"/>
        </w:trPr>
        <w:tc>
          <w:tcPr>
            <w:tcW w:w="1739" w:type="dxa"/>
            <w:vMerge/>
            <w:vAlign w:val="center"/>
          </w:tcPr>
          <w:p w14:paraId="72D768A5"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5632" w:type="dxa"/>
            <w:vAlign w:val="center"/>
          </w:tcPr>
          <w:p w14:paraId="4CD6721C" w14:textId="77777777" w:rsidR="009E29AA" w:rsidRDefault="00776F09">
            <w:pPr>
              <w:numPr>
                <w:ilvl w:val="0"/>
                <w:numId w:val="111"/>
              </w:numPr>
              <w:tabs>
                <w:tab w:val="left" w:pos="561"/>
                <w:tab w:val="left" w:pos="1101"/>
              </w:tabs>
              <w:autoSpaceDN w:val="0"/>
              <w:adjustRightInd/>
              <w:snapToGrid w:val="0"/>
              <w:spacing w:before="100" w:after="100"/>
              <w:ind w:left="0" w:firstLineChars="100" w:firstLine="180"/>
              <w:rPr>
                <w:rFonts w:ascii="宋体" w:hAnsi="宋体"/>
                <w:color w:val="000000" w:themeColor="text1"/>
                <w:kern w:val="21"/>
                <w:sz w:val="18"/>
              </w:rPr>
            </w:pPr>
            <w:r>
              <w:rPr>
                <w:rFonts w:ascii="宋体" w:hAnsi="宋体" w:hint="eastAsia"/>
                <w:color w:val="000000" w:themeColor="text1"/>
                <w:kern w:val="21"/>
                <w:sz w:val="18"/>
              </w:rPr>
              <w:t>实时数据变化主站更新时延</w:t>
            </w:r>
            <w:r>
              <w:rPr>
                <w:rFonts w:ascii="宋体" w:hAnsi="宋体"/>
                <w:color w:val="000000" w:themeColor="text1"/>
                <w:kern w:val="21"/>
                <w:sz w:val="18"/>
              </w:rPr>
              <w:t>(跨区)</w:t>
            </w:r>
          </w:p>
        </w:tc>
        <w:tc>
          <w:tcPr>
            <w:tcW w:w="2041" w:type="dxa"/>
            <w:vAlign w:val="center"/>
          </w:tcPr>
          <w:p w14:paraId="59E472DD"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r>
              <w:rPr>
                <w:rFonts w:ascii="宋体" w:hAnsi="宋体"/>
                <w:color w:val="000000" w:themeColor="text1"/>
                <w:kern w:val="21"/>
                <w:sz w:val="18"/>
              </w:rPr>
              <w:t>5</w:t>
            </w:r>
            <w:r>
              <w:rPr>
                <w:rFonts w:ascii="宋体" w:hAnsi="宋体" w:hint="eastAsia"/>
                <w:color w:val="000000" w:themeColor="text1"/>
                <w:kern w:val="21"/>
                <w:sz w:val="18"/>
              </w:rPr>
              <w:t>秒</w:t>
            </w:r>
          </w:p>
        </w:tc>
      </w:tr>
      <w:tr w:rsidR="009E29AA" w:rsidRPr="009D1CFB" w14:paraId="74CA6FC9" w14:textId="77777777">
        <w:trPr>
          <w:jc w:val="center"/>
        </w:trPr>
        <w:tc>
          <w:tcPr>
            <w:tcW w:w="1739" w:type="dxa"/>
            <w:vMerge/>
            <w:vAlign w:val="center"/>
          </w:tcPr>
          <w:p w14:paraId="19050CD3"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5632" w:type="dxa"/>
            <w:vAlign w:val="center"/>
          </w:tcPr>
          <w:p w14:paraId="71C9B924" w14:textId="77777777" w:rsidR="009E29AA" w:rsidRDefault="00776F09">
            <w:pPr>
              <w:numPr>
                <w:ilvl w:val="0"/>
                <w:numId w:val="111"/>
              </w:numPr>
              <w:tabs>
                <w:tab w:val="left" w:pos="561"/>
                <w:tab w:val="left" w:pos="1101"/>
              </w:tabs>
              <w:autoSpaceDN w:val="0"/>
              <w:adjustRightInd/>
              <w:snapToGrid w:val="0"/>
              <w:spacing w:before="100" w:after="100"/>
              <w:ind w:left="0" w:firstLineChars="100" w:firstLine="180"/>
              <w:rPr>
                <w:rFonts w:ascii="宋体" w:hAnsi="宋体"/>
                <w:color w:val="000000" w:themeColor="text1"/>
                <w:kern w:val="21"/>
                <w:sz w:val="18"/>
              </w:rPr>
            </w:pPr>
            <w:r>
              <w:rPr>
                <w:rFonts w:ascii="宋体" w:hAnsi="宋体" w:hint="eastAsia"/>
                <w:color w:val="000000" w:themeColor="text1"/>
                <w:kern w:val="21"/>
                <w:sz w:val="18"/>
              </w:rPr>
              <w:t>主站遥控输出时延</w:t>
            </w:r>
          </w:p>
        </w:tc>
        <w:tc>
          <w:tcPr>
            <w:tcW w:w="2041" w:type="dxa"/>
            <w:vAlign w:val="center"/>
          </w:tcPr>
          <w:p w14:paraId="62D086A6"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r>
              <w:rPr>
                <w:rFonts w:ascii="宋体" w:hAnsi="宋体"/>
                <w:color w:val="000000" w:themeColor="text1"/>
                <w:kern w:val="21"/>
                <w:sz w:val="18"/>
              </w:rPr>
              <w:t>3</w:t>
            </w:r>
            <w:r>
              <w:rPr>
                <w:rFonts w:ascii="宋体" w:hAnsi="宋体" w:hint="eastAsia"/>
                <w:color w:val="000000" w:themeColor="text1"/>
                <w:kern w:val="21"/>
                <w:sz w:val="18"/>
              </w:rPr>
              <w:t>秒</w:t>
            </w:r>
          </w:p>
        </w:tc>
      </w:tr>
      <w:tr w:rsidR="009E29AA" w:rsidRPr="009D1CFB" w14:paraId="1CB0078B" w14:textId="77777777">
        <w:trPr>
          <w:jc w:val="center"/>
        </w:trPr>
        <w:tc>
          <w:tcPr>
            <w:tcW w:w="1739" w:type="dxa"/>
            <w:vMerge/>
            <w:vAlign w:val="center"/>
          </w:tcPr>
          <w:p w14:paraId="152F57ED"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5632" w:type="dxa"/>
            <w:vAlign w:val="center"/>
          </w:tcPr>
          <w:p w14:paraId="544CD3C5" w14:textId="77777777" w:rsidR="009E29AA" w:rsidRDefault="00776F09">
            <w:pPr>
              <w:numPr>
                <w:ilvl w:val="0"/>
                <w:numId w:val="111"/>
              </w:numPr>
              <w:tabs>
                <w:tab w:val="left" w:pos="561"/>
                <w:tab w:val="left" w:pos="1101"/>
              </w:tabs>
              <w:autoSpaceDN w:val="0"/>
              <w:adjustRightInd/>
              <w:snapToGrid w:val="0"/>
              <w:spacing w:before="100" w:after="100"/>
              <w:ind w:left="0" w:firstLineChars="100" w:firstLine="180"/>
              <w:rPr>
                <w:rFonts w:ascii="宋体" w:hAnsi="宋体"/>
                <w:color w:val="000000" w:themeColor="text1"/>
                <w:kern w:val="21"/>
                <w:sz w:val="18"/>
              </w:rPr>
            </w:pPr>
            <w:r>
              <w:rPr>
                <w:rFonts w:ascii="宋体" w:hAnsi="宋体" w:hint="eastAsia"/>
                <w:color w:val="000000" w:themeColor="text1"/>
                <w:kern w:val="21"/>
                <w:sz w:val="18"/>
              </w:rPr>
              <w:t>历史数据保存周期</w:t>
            </w:r>
          </w:p>
        </w:tc>
        <w:tc>
          <w:tcPr>
            <w:tcW w:w="2041" w:type="dxa"/>
            <w:vAlign w:val="center"/>
          </w:tcPr>
          <w:p w14:paraId="22652102"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r>
              <w:rPr>
                <w:rFonts w:ascii="宋体" w:hAnsi="宋体"/>
                <w:color w:val="000000" w:themeColor="text1"/>
                <w:kern w:val="21"/>
                <w:sz w:val="18"/>
              </w:rPr>
              <w:t>1</w:t>
            </w:r>
            <w:r>
              <w:rPr>
                <w:rFonts w:ascii="宋体" w:hAnsi="宋体" w:hint="eastAsia"/>
                <w:color w:val="000000" w:themeColor="text1"/>
                <w:kern w:val="21"/>
                <w:sz w:val="18"/>
              </w:rPr>
              <w:t>个月</w:t>
            </w:r>
          </w:p>
        </w:tc>
      </w:tr>
      <w:tr w:rsidR="009E29AA" w:rsidRPr="009D1CFB" w14:paraId="0E160B13" w14:textId="77777777">
        <w:trPr>
          <w:jc w:val="center"/>
        </w:trPr>
        <w:tc>
          <w:tcPr>
            <w:tcW w:w="1739" w:type="dxa"/>
            <w:vMerge/>
            <w:vAlign w:val="center"/>
          </w:tcPr>
          <w:p w14:paraId="281E33B8"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5632" w:type="dxa"/>
            <w:vAlign w:val="center"/>
          </w:tcPr>
          <w:p w14:paraId="29B2D39D" w14:textId="77777777" w:rsidR="009E29AA" w:rsidRDefault="00776F09">
            <w:pPr>
              <w:numPr>
                <w:ilvl w:val="0"/>
                <w:numId w:val="111"/>
              </w:numPr>
              <w:tabs>
                <w:tab w:val="left" w:pos="561"/>
                <w:tab w:val="left" w:pos="1101"/>
              </w:tabs>
              <w:autoSpaceDN w:val="0"/>
              <w:adjustRightInd/>
              <w:snapToGrid w:val="0"/>
              <w:spacing w:before="100" w:after="100"/>
              <w:ind w:left="0" w:firstLineChars="100" w:firstLine="180"/>
              <w:rPr>
                <w:rFonts w:ascii="宋体" w:hAnsi="宋体"/>
                <w:color w:val="000000" w:themeColor="text1"/>
                <w:kern w:val="21"/>
                <w:sz w:val="18"/>
              </w:rPr>
            </w:pPr>
            <w:r>
              <w:rPr>
                <w:rFonts w:ascii="宋体" w:hAnsi="宋体" w:hint="eastAsia"/>
                <w:color w:val="000000" w:themeColor="text1"/>
                <w:kern w:val="21"/>
                <w:sz w:val="18"/>
              </w:rPr>
              <w:t>事故推画面响应时间</w:t>
            </w:r>
          </w:p>
        </w:tc>
        <w:tc>
          <w:tcPr>
            <w:tcW w:w="2041" w:type="dxa"/>
            <w:vAlign w:val="center"/>
          </w:tcPr>
          <w:p w14:paraId="4C6D0999"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r>
              <w:rPr>
                <w:rFonts w:ascii="宋体" w:hAnsi="宋体"/>
                <w:color w:val="000000" w:themeColor="text1"/>
                <w:kern w:val="21"/>
                <w:sz w:val="18"/>
              </w:rPr>
              <w:t>10</w:t>
            </w:r>
            <w:r>
              <w:rPr>
                <w:rFonts w:ascii="宋体" w:hAnsi="宋体" w:hint="eastAsia"/>
                <w:color w:val="000000" w:themeColor="text1"/>
                <w:kern w:val="21"/>
                <w:sz w:val="18"/>
              </w:rPr>
              <w:t>秒</w:t>
            </w:r>
          </w:p>
        </w:tc>
      </w:tr>
      <w:tr w:rsidR="009E29AA" w:rsidRPr="009D1CFB" w14:paraId="6B87A219" w14:textId="77777777">
        <w:trPr>
          <w:jc w:val="center"/>
        </w:trPr>
        <w:tc>
          <w:tcPr>
            <w:tcW w:w="1739" w:type="dxa"/>
            <w:vMerge/>
            <w:vAlign w:val="center"/>
          </w:tcPr>
          <w:p w14:paraId="7EB39F3B"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5632" w:type="dxa"/>
            <w:vAlign w:val="center"/>
          </w:tcPr>
          <w:p w14:paraId="4BF097A3" w14:textId="77777777" w:rsidR="009E29AA" w:rsidRDefault="00776F09">
            <w:pPr>
              <w:numPr>
                <w:ilvl w:val="0"/>
                <w:numId w:val="111"/>
              </w:numPr>
              <w:tabs>
                <w:tab w:val="left" w:pos="561"/>
                <w:tab w:val="left" w:pos="1101"/>
              </w:tabs>
              <w:autoSpaceDN w:val="0"/>
              <w:adjustRightInd/>
              <w:snapToGrid w:val="0"/>
              <w:spacing w:before="100" w:after="100"/>
              <w:ind w:left="0" w:firstLineChars="100" w:firstLine="180"/>
              <w:rPr>
                <w:rFonts w:ascii="宋体" w:hAnsi="宋体"/>
                <w:color w:val="000000" w:themeColor="text1"/>
                <w:kern w:val="21"/>
                <w:sz w:val="18"/>
              </w:rPr>
            </w:pPr>
            <w:r>
              <w:rPr>
                <w:rFonts w:ascii="宋体" w:hAnsi="宋体" w:hint="eastAsia"/>
                <w:color w:val="000000" w:themeColor="text1"/>
                <w:kern w:val="21"/>
                <w:sz w:val="18"/>
              </w:rPr>
              <w:t>调用曲线响应时间</w:t>
            </w:r>
          </w:p>
        </w:tc>
        <w:tc>
          <w:tcPr>
            <w:tcW w:w="2041" w:type="dxa"/>
            <w:vAlign w:val="center"/>
          </w:tcPr>
          <w:p w14:paraId="67F63622"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r>
              <w:rPr>
                <w:rFonts w:ascii="宋体" w:hAnsi="宋体"/>
                <w:color w:val="000000" w:themeColor="text1"/>
                <w:kern w:val="21"/>
                <w:sz w:val="18"/>
              </w:rPr>
              <w:t>5</w:t>
            </w:r>
            <w:r>
              <w:rPr>
                <w:rFonts w:ascii="宋体" w:hAnsi="宋体" w:hint="eastAsia"/>
                <w:color w:val="000000" w:themeColor="text1"/>
                <w:kern w:val="21"/>
                <w:sz w:val="18"/>
              </w:rPr>
              <w:t>秒</w:t>
            </w:r>
          </w:p>
        </w:tc>
      </w:tr>
      <w:tr w:rsidR="009E29AA" w:rsidRPr="009D1CFB" w14:paraId="4A1438C8" w14:textId="77777777">
        <w:trPr>
          <w:jc w:val="center"/>
        </w:trPr>
        <w:tc>
          <w:tcPr>
            <w:tcW w:w="1739" w:type="dxa"/>
            <w:vMerge/>
            <w:vAlign w:val="center"/>
          </w:tcPr>
          <w:p w14:paraId="4D627A90"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5632" w:type="dxa"/>
            <w:vAlign w:val="center"/>
          </w:tcPr>
          <w:p w14:paraId="5604CC4A" w14:textId="77777777" w:rsidR="009E29AA" w:rsidRDefault="00776F09">
            <w:pPr>
              <w:numPr>
                <w:ilvl w:val="0"/>
                <w:numId w:val="111"/>
              </w:numPr>
              <w:tabs>
                <w:tab w:val="left" w:pos="561"/>
                <w:tab w:val="left" w:pos="1101"/>
              </w:tabs>
              <w:autoSpaceDN w:val="0"/>
              <w:adjustRightInd/>
              <w:snapToGrid w:val="0"/>
              <w:spacing w:before="100" w:after="100"/>
              <w:ind w:left="0" w:firstLineChars="100" w:firstLine="180"/>
              <w:rPr>
                <w:rFonts w:ascii="宋体" w:hAnsi="宋体"/>
                <w:color w:val="000000" w:themeColor="text1"/>
                <w:kern w:val="21"/>
                <w:sz w:val="18"/>
              </w:rPr>
            </w:pPr>
            <w:r>
              <w:rPr>
                <w:rFonts w:ascii="宋体" w:hAnsi="宋体" w:hint="eastAsia"/>
                <w:color w:val="000000" w:themeColor="text1"/>
                <w:kern w:val="21"/>
                <w:sz w:val="18"/>
              </w:rPr>
              <w:t>单次网络拓扑着色时延</w:t>
            </w:r>
          </w:p>
        </w:tc>
        <w:tc>
          <w:tcPr>
            <w:tcW w:w="2041" w:type="dxa"/>
            <w:vAlign w:val="center"/>
          </w:tcPr>
          <w:p w14:paraId="111E14E4"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r>
              <w:rPr>
                <w:rFonts w:ascii="宋体" w:hAnsi="宋体"/>
                <w:color w:val="000000" w:themeColor="text1"/>
                <w:kern w:val="21"/>
                <w:sz w:val="18"/>
              </w:rPr>
              <w:t>5</w:t>
            </w:r>
            <w:r>
              <w:rPr>
                <w:rFonts w:ascii="宋体" w:hAnsi="宋体" w:hint="eastAsia"/>
                <w:color w:val="000000" w:themeColor="text1"/>
                <w:kern w:val="21"/>
                <w:sz w:val="18"/>
              </w:rPr>
              <w:t>秒</w:t>
            </w:r>
          </w:p>
        </w:tc>
      </w:tr>
      <w:tr w:rsidR="009E29AA" w:rsidRPr="009D1CFB" w14:paraId="39CE1514" w14:textId="77777777">
        <w:trPr>
          <w:jc w:val="center"/>
        </w:trPr>
        <w:tc>
          <w:tcPr>
            <w:tcW w:w="1739" w:type="dxa"/>
            <w:vMerge w:val="restart"/>
            <w:vAlign w:val="center"/>
          </w:tcPr>
          <w:p w14:paraId="04D33537"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馈线故障处理</w:t>
            </w:r>
          </w:p>
        </w:tc>
        <w:tc>
          <w:tcPr>
            <w:tcW w:w="5632" w:type="dxa"/>
            <w:vAlign w:val="center"/>
          </w:tcPr>
          <w:p w14:paraId="35AD2951" w14:textId="77777777" w:rsidR="009E29AA" w:rsidRDefault="00776F09">
            <w:pPr>
              <w:numPr>
                <w:ilvl w:val="0"/>
                <w:numId w:val="112"/>
              </w:numPr>
              <w:tabs>
                <w:tab w:val="clear" w:pos="420"/>
                <w:tab w:val="left" w:pos="563"/>
              </w:tabs>
              <w:autoSpaceDN w:val="0"/>
              <w:adjustRightInd/>
              <w:snapToGrid w:val="0"/>
              <w:spacing w:before="60" w:after="60"/>
              <w:ind w:left="0" w:firstLineChars="100" w:firstLine="180"/>
              <w:rPr>
                <w:rFonts w:ascii="宋体" w:hAnsi="宋体"/>
                <w:color w:val="000000" w:themeColor="text1"/>
                <w:kern w:val="21"/>
                <w:sz w:val="18"/>
              </w:rPr>
            </w:pPr>
            <w:r>
              <w:rPr>
                <w:rFonts w:ascii="宋体" w:hAnsi="宋体" w:hint="eastAsia"/>
                <w:color w:val="000000" w:themeColor="text1"/>
                <w:kern w:val="21"/>
                <w:sz w:val="18"/>
              </w:rPr>
              <w:t>系统并发处理馈线故障个数</w:t>
            </w:r>
          </w:p>
        </w:tc>
        <w:tc>
          <w:tcPr>
            <w:tcW w:w="2041" w:type="dxa"/>
            <w:vAlign w:val="center"/>
          </w:tcPr>
          <w:p w14:paraId="4F16D3F4"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r>
              <w:rPr>
                <w:rFonts w:ascii="宋体" w:hAnsi="宋体"/>
                <w:color w:val="000000" w:themeColor="text1"/>
                <w:kern w:val="21"/>
                <w:sz w:val="18"/>
              </w:rPr>
              <w:t>20</w:t>
            </w:r>
            <w:r>
              <w:rPr>
                <w:rFonts w:ascii="宋体" w:hAnsi="宋体" w:hint="eastAsia"/>
                <w:color w:val="000000" w:themeColor="text1"/>
                <w:kern w:val="21"/>
                <w:sz w:val="18"/>
              </w:rPr>
              <w:t>个</w:t>
            </w:r>
          </w:p>
        </w:tc>
      </w:tr>
      <w:tr w:rsidR="009E29AA" w:rsidRPr="009D1CFB" w14:paraId="6DA172D3" w14:textId="77777777">
        <w:trPr>
          <w:jc w:val="center"/>
        </w:trPr>
        <w:tc>
          <w:tcPr>
            <w:tcW w:w="1739" w:type="dxa"/>
            <w:vMerge/>
            <w:vAlign w:val="center"/>
          </w:tcPr>
          <w:p w14:paraId="320B6726"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5632" w:type="dxa"/>
            <w:vAlign w:val="center"/>
          </w:tcPr>
          <w:p w14:paraId="7A80F032" w14:textId="77777777" w:rsidR="009E29AA" w:rsidRDefault="00776F09">
            <w:pPr>
              <w:numPr>
                <w:ilvl w:val="0"/>
                <w:numId w:val="112"/>
              </w:numPr>
              <w:tabs>
                <w:tab w:val="clear" w:pos="420"/>
                <w:tab w:val="left" w:pos="563"/>
              </w:tabs>
              <w:autoSpaceDN w:val="0"/>
              <w:adjustRightInd/>
              <w:snapToGrid w:val="0"/>
              <w:spacing w:before="60" w:after="60"/>
              <w:ind w:left="0" w:firstLineChars="100" w:firstLine="180"/>
              <w:rPr>
                <w:rFonts w:ascii="宋体" w:hAnsi="宋体"/>
                <w:color w:val="000000" w:themeColor="text1"/>
                <w:kern w:val="21"/>
                <w:sz w:val="18"/>
              </w:rPr>
            </w:pPr>
            <w:r>
              <w:rPr>
                <w:rFonts w:ascii="宋体" w:hAnsi="宋体" w:hint="eastAsia"/>
                <w:color w:val="000000" w:themeColor="text1"/>
                <w:kern w:val="21"/>
                <w:sz w:val="18"/>
              </w:rPr>
              <w:t>单个馈线故障处理耗时（不含系统通信时间和数据跨区传输时间）</w:t>
            </w:r>
          </w:p>
        </w:tc>
        <w:tc>
          <w:tcPr>
            <w:tcW w:w="2041" w:type="dxa"/>
            <w:vAlign w:val="center"/>
          </w:tcPr>
          <w:p w14:paraId="3F8BB4BC"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r>
              <w:rPr>
                <w:rFonts w:ascii="宋体" w:hAnsi="宋体"/>
                <w:color w:val="000000" w:themeColor="text1"/>
                <w:kern w:val="21"/>
                <w:sz w:val="18"/>
              </w:rPr>
              <w:t>5</w:t>
            </w:r>
            <w:r>
              <w:rPr>
                <w:rFonts w:ascii="宋体" w:hAnsi="宋体" w:hint="eastAsia"/>
                <w:color w:val="000000" w:themeColor="text1"/>
                <w:kern w:val="21"/>
                <w:sz w:val="18"/>
              </w:rPr>
              <w:t>秒</w:t>
            </w:r>
          </w:p>
        </w:tc>
      </w:tr>
      <w:tr w:rsidR="009E29AA" w:rsidRPr="009D1CFB" w14:paraId="0E1E7503" w14:textId="77777777">
        <w:trPr>
          <w:jc w:val="center"/>
        </w:trPr>
        <w:tc>
          <w:tcPr>
            <w:tcW w:w="1739" w:type="dxa"/>
            <w:vAlign w:val="center"/>
          </w:tcPr>
          <w:p w14:paraId="65BF0362"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负荷转供</w:t>
            </w:r>
          </w:p>
        </w:tc>
        <w:tc>
          <w:tcPr>
            <w:tcW w:w="5632" w:type="dxa"/>
            <w:vAlign w:val="center"/>
          </w:tcPr>
          <w:p w14:paraId="6BF1B4D2" w14:textId="77777777" w:rsidR="009E29AA" w:rsidRDefault="00776F09">
            <w:pPr>
              <w:numPr>
                <w:ilvl w:val="0"/>
                <w:numId w:val="113"/>
              </w:numPr>
              <w:tabs>
                <w:tab w:val="clear" w:pos="420"/>
                <w:tab w:val="left" w:pos="563"/>
              </w:tabs>
              <w:autoSpaceDN w:val="0"/>
              <w:adjustRightInd/>
              <w:snapToGrid w:val="0"/>
              <w:spacing w:before="60" w:after="60"/>
              <w:ind w:left="0" w:firstLineChars="100" w:firstLine="180"/>
              <w:rPr>
                <w:rFonts w:ascii="宋体" w:hAnsi="宋体"/>
                <w:color w:val="000000" w:themeColor="text1"/>
                <w:kern w:val="21"/>
                <w:sz w:val="18"/>
              </w:rPr>
            </w:pPr>
            <w:r>
              <w:rPr>
                <w:rFonts w:ascii="宋体" w:hAnsi="宋体" w:hint="eastAsia"/>
                <w:color w:val="000000" w:themeColor="text1"/>
                <w:kern w:val="21"/>
                <w:sz w:val="18"/>
              </w:rPr>
              <w:t>单次转供策略分析耗时</w:t>
            </w:r>
          </w:p>
        </w:tc>
        <w:tc>
          <w:tcPr>
            <w:tcW w:w="2041" w:type="dxa"/>
            <w:vAlign w:val="center"/>
          </w:tcPr>
          <w:p w14:paraId="32B2BD8C"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r>
              <w:rPr>
                <w:rFonts w:ascii="宋体" w:hAnsi="宋体"/>
                <w:color w:val="000000" w:themeColor="text1"/>
                <w:kern w:val="21"/>
                <w:sz w:val="18"/>
              </w:rPr>
              <w:t>5</w:t>
            </w:r>
            <w:r>
              <w:rPr>
                <w:rFonts w:ascii="宋体" w:hAnsi="宋体" w:hint="eastAsia"/>
                <w:color w:val="000000" w:themeColor="text1"/>
                <w:kern w:val="21"/>
                <w:sz w:val="18"/>
              </w:rPr>
              <w:t>秒</w:t>
            </w:r>
          </w:p>
        </w:tc>
      </w:tr>
    </w:tbl>
    <w:p w14:paraId="417B9CB4" w14:textId="77777777" w:rsidR="009E29AA" w:rsidRPr="00965212" w:rsidRDefault="009E29AA" w:rsidP="00965212">
      <w:pPr>
        <w:ind w:firstLineChars="200" w:firstLine="360"/>
        <w:rPr>
          <w:rFonts w:ascii="宋体" w:hAnsi="宋体"/>
          <w:color w:val="000000" w:themeColor="text1"/>
          <w:kern w:val="21"/>
          <w:sz w:val="18"/>
        </w:rPr>
      </w:pPr>
    </w:p>
    <w:p w14:paraId="3E376A1A" w14:textId="48F5BDB7" w:rsidR="009E29AA" w:rsidRPr="00965212" w:rsidRDefault="00776F09" w:rsidP="00965212">
      <w:pPr>
        <w:ind w:firstLineChars="200" w:firstLine="360"/>
        <w:rPr>
          <w:rFonts w:ascii="宋体" w:hAnsi="宋体"/>
          <w:color w:val="000000" w:themeColor="text1"/>
          <w:kern w:val="21"/>
          <w:sz w:val="18"/>
        </w:rPr>
      </w:pPr>
      <w:r w:rsidRPr="00965212">
        <w:rPr>
          <w:rFonts w:ascii="宋体" w:hAnsi="宋体" w:hint="eastAsia"/>
          <w:color w:val="000000" w:themeColor="text1"/>
          <w:kern w:val="21"/>
          <w:sz w:val="18"/>
        </w:rPr>
        <w:t>配电自动化系统主站管理信息大区功能指标规范见表</w:t>
      </w:r>
      <w:r w:rsidR="00481CAB">
        <w:rPr>
          <w:rFonts w:ascii="宋体" w:hAnsi="宋体" w:hint="eastAsia"/>
          <w:color w:val="000000" w:themeColor="text1"/>
          <w:kern w:val="21"/>
          <w:sz w:val="18"/>
        </w:rPr>
        <w:t>12</w:t>
      </w:r>
      <w:r w:rsidRPr="00965212">
        <w:rPr>
          <w:rFonts w:ascii="宋体" w:hAnsi="宋体"/>
          <w:color w:val="000000" w:themeColor="text1"/>
          <w:kern w:val="21"/>
          <w:sz w:val="18"/>
        </w:rPr>
        <w:t>-3</w:t>
      </w:r>
      <w:r w:rsidRPr="00965212">
        <w:rPr>
          <w:rFonts w:ascii="宋体" w:hAnsi="宋体" w:hint="eastAsia"/>
          <w:color w:val="000000" w:themeColor="text1"/>
          <w:kern w:val="21"/>
          <w:sz w:val="18"/>
        </w:rPr>
        <w:t>：</w:t>
      </w:r>
    </w:p>
    <w:p w14:paraId="6EEE3093" w14:textId="18397D0D" w:rsidR="009E29AA" w:rsidRPr="00965212" w:rsidRDefault="00776F09">
      <w:pPr>
        <w:adjustRightInd/>
        <w:snapToGrid w:val="0"/>
        <w:spacing w:before="160" w:after="60" w:line="312" w:lineRule="exact"/>
        <w:jc w:val="center"/>
        <w:rPr>
          <w:rFonts w:ascii="宋体" w:hAnsi="宋体"/>
          <w:color w:val="000000" w:themeColor="text1"/>
          <w:kern w:val="21"/>
          <w:sz w:val="18"/>
        </w:rPr>
      </w:pPr>
      <w:r w:rsidRPr="00965212">
        <w:rPr>
          <w:rFonts w:ascii="宋体" w:hAnsi="宋体" w:hint="eastAsia"/>
          <w:color w:val="000000" w:themeColor="text1"/>
          <w:kern w:val="21"/>
          <w:sz w:val="18"/>
        </w:rPr>
        <w:t>表</w:t>
      </w:r>
      <w:r w:rsidR="00481CAB">
        <w:rPr>
          <w:rFonts w:ascii="宋体" w:hAnsi="宋体" w:hint="eastAsia"/>
          <w:color w:val="000000" w:themeColor="text1"/>
          <w:kern w:val="21"/>
          <w:sz w:val="18"/>
        </w:rPr>
        <w:t>12</w:t>
      </w:r>
      <w:r w:rsidRPr="00965212">
        <w:rPr>
          <w:rFonts w:ascii="宋体" w:hAnsi="宋体"/>
          <w:color w:val="000000" w:themeColor="text1"/>
          <w:kern w:val="21"/>
          <w:sz w:val="18"/>
        </w:rPr>
        <w:t>-</w:t>
      </w:r>
      <w:r w:rsidR="00481CAB">
        <w:rPr>
          <w:rFonts w:ascii="宋体" w:hAnsi="宋体" w:hint="eastAsia"/>
          <w:color w:val="000000" w:themeColor="text1"/>
          <w:kern w:val="21"/>
          <w:sz w:val="18"/>
        </w:rPr>
        <w:t>3</w:t>
      </w:r>
      <w:r w:rsidRPr="00965212">
        <w:rPr>
          <w:rFonts w:ascii="宋体" w:hAnsi="宋体"/>
          <w:color w:val="000000" w:themeColor="text1"/>
          <w:kern w:val="21"/>
          <w:sz w:val="18"/>
        </w:rPr>
        <w:t xml:space="preserve">　</w:t>
      </w:r>
      <w:r w:rsidRPr="00965212">
        <w:rPr>
          <w:rFonts w:ascii="宋体" w:hAnsi="宋体" w:hint="eastAsia"/>
          <w:color w:val="000000" w:themeColor="text1"/>
          <w:kern w:val="21"/>
          <w:sz w:val="18"/>
        </w:rPr>
        <w:t>管理信息大区功能指标匹配表</w:t>
      </w:r>
    </w:p>
    <w:tbl>
      <w:tblPr>
        <w:tblW w:w="9412"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4A0" w:firstRow="1" w:lastRow="0" w:firstColumn="1" w:lastColumn="0" w:noHBand="0" w:noVBand="1"/>
      </w:tblPr>
      <w:tblGrid>
        <w:gridCol w:w="1739"/>
        <w:gridCol w:w="5632"/>
        <w:gridCol w:w="2041"/>
      </w:tblGrid>
      <w:tr w:rsidR="009E29AA" w:rsidRPr="009D1CFB" w14:paraId="5AE6C8E6" w14:textId="77777777">
        <w:trPr>
          <w:jc w:val="center"/>
        </w:trPr>
        <w:tc>
          <w:tcPr>
            <w:tcW w:w="1739" w:type="dxa"/>
            <w:vMerge w:val="restart"/>
            <w:vAlign w:val="center"/>
          </w:tcPr>
          <w:p w14:paraId="42CA5C08"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配电数据采集与监控</w:t>
            </w:r>
          </w:p>
        </w:tc>
        <w:tc>
          <w:tcPr>
            <w:tcW w:w="5632" w:type="dxa"/>
            <w:vAlign w:val="center"/>
          </w:tcPr>
          <w:p w14:paraId="683976A5" w14:textId="77777777" w:rsidR="009E29AA" w:rsidRDefault="00776F09">
            <w:pPr>
              <w:numPr>
                <w:ilvl w:val="0"/>
                <w:numId w:val="114"/>
              </w:numPr>
              <w:tabs>
                <w:tab w:val="left" w:pos="561"/>
                <w:tab w:val="left" w:pos="1101"/>
              </w:tabs>
              <w:autoSpaceDN w:val="0"/>
              <w:adjustRightInd/>
              <w:snapToGrid w:val="0"/>
              <w:spacing w:before="100" w:after="100"/>
              <w:ind w:left="0" w:firstLineChars="100" w:firstLine="180"/>
              <w:rPr>
                <w:rFonts w:ascii="宋体" w:hAnsi="宋体"/>
                <w:color w:val="000000" w:themeColor="text1"/>
                <w:kern w:val="21"/>
                <w:sz w:val="18"/>
              </w:rPr>
            </w:pPr>
            <w:r>
              <w:rPr>
                <w:rFonts w:ascii="宋体" w:hAnsi="宋体" w:hint="eastAsia"/>
                <w:color w:val="000000" w:themeColor="text1"/>
                <w:kern w:val="21"/>
                <w:sz w:val="18"/>
              </w:rPr>
              <w:t>可接入实时数据容量</w:t>
            </w:r>
          </w:p>
        </w:tc>
        <w:tc>
          <w:tcPr>
            <w:tcW w:w="2041" w:type="dxa"/>
            <w:vAlign w:val="center"/>
          </w:tcPr>
          <w:p w14:paraId="7F898CAD"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r>
              <w:rPr>
                <w:rFonts w:ascii="宋体" w:hAnsi="宋体"/>
                <w:color w:val="000000" w:themeColor="text1"/>
                <w:kern w:val="21"/>
                <w:sz w:val="18"/>
              </w:rPr>
              <w:t>30 0000</w:t>
            </w:r>
          </w:p>
        </w:tc>
      </w:tr>
      <w:tr w:rsidR="009E29AA" w:rsidRPr="009D1CFB" w14:paraId="07CD4EDB" w14:textId="77777777">
        <w:trPr>
          <w:jc w:val="center"/>
        </w:trPr>
        <w:tc>
          <w:tcPr>
            <w:tcW w:w="1739" w:type="dxa"/>
            <w:vMerge/>
            <w:vAlign w:val="center"/>
          </w:tcPr>
          <w:p w14:paraId="62B609BA"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5632" w:type="dxa"/>
            <w:vAlign w:val="center"/>
          </w:tcPr>
          <w:p w14:paraId="7CA00D2B" w14:textId="77777777" w:rsidR="009E29AA" w:rsidRDefault="00776F09">
            <w:pPr>
              <w:numPr>
                <w:ilvl w:val="0"/>
                <w:numId w:val="114"/>
              </w:numPr>
              <w:tabs>
                <w:tab w:val="left" w:pos="561"/>
                <w:tab w:val="left" w:pos="1101"/>
              </w:tabs>
              <w:autoSpaceDN w:val="0"/>
              <w:adjustRightInd/>
              <w:snapToGrid w:val="0"/>
              <w:spacing w:before="100" w:after="100"/>
              <w:ind w:left="0" w:firstLineChars="100" w:firstLine="180"/>
              <w:rPr>
                <w:rFonts w:ascii="宋体" w:hAnsi="宋体"/>
                <w:color w:val="000000" w:themeColor="text1"/>
                <w:kern w:val="21"/>
                <w:sz w:val="18"/>
              </w:rPr>
            </w:pPr>
            <w:r>
              <w:rPr>
                <w:rFonts w:ascii="宋体" w:hAnsi="宋体" w:hint="eastAsia"/>
                <w:color w:val="000000" w:themeColor="text1"/>
                <w:kern w:val="21"/>
                <w:sz w:val="18"/>
              </w:rPr>
              <w:t>可接入终端数（每组两台前置）</w:t>
            </w:r>
          </w:p>
        </w:tc>
        <w:tc>
          <w:tcPr>
            <w:tcW w:w="2041" w:type="dxa"/>
            <w:vAlign w:val="center"/>
          </w:tcPr>
          <w:p w14:paraId="23261A57"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r>
              <w:rPr>
                <w:rFonts w:ascii="宋体" w:hAnsi="宋体"/>
                <w:color w:val="000000" w:themeColor="text1"/>
                <w:kern w:val="21"/>
                <w:sz w:val="18"/>
              </w:rPr>
              <w:t>3000</w:t>
            </w:r>
          </w:p>
        </w:tc>
      </w:tr>
      <w:tr w:rsidR="009E29AA" w:rsidRPr="009D1CFB" w14:paraId="6C4DE64B" w14:textId="77777777">
        <w:trPr>
          <w:jc w:val="center"/>
        </w:trPr>
        <w:tc>
          <w:tcPr>
            <w:tcW w:w="1739" w:type="dxa"/>
            <w:vMerge/>
            <w:vAlign w:val="center"/>
          </w:tcPr>
          <w:p w14:paraId="6A56D377"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5632" w:type="dxa"/>
            <w:vAlign w:val="center"/>
          </w:tcPr>
          <w:p w14:paraId="1FFB6701" w14:textId="77777777" w:rsidR="009E29AA" w:rsidRDefault="00776F09">
            <w:pPr>
              <w:numPr>
                <w:ilvl w:val="0"/>
                <w:numId w:val="114"/>
              </w:numPr>
              <w:tabs>
                <w:tab w:val="left" w:pos="561"/>
                <w:tab w:val="left" w:pos="1101"/>
              </w:tabs>
              <w:autoSpaceDN w:val="0"/>
              <w:adjustRightInd/>
              <w:snapToGrid w:val="0"/>
              <w:spacing w:before="100" w:after="100"/>
              <w:ind w:left="0" w:firstLineChars="100" w:firstLine="180"/>
              <w:rPr>
                <w:rFonts w:ascii="宋体" w:hAnsi="宋体"/>
                <w:color w:val="000000" w:themeColor="text1"/>
                <w:kern w:val="21"/>
                <w:sz w:val="18"/>
              </w:rPr>
            </w:pPr>
            <w:r>
              <w:rPr>
                <w:rFonts w:ascii="宋体" w:hAnsi="宋体" w:hint="eastAsia"/>
                <w:color w:val="000000" w:themeColor="text1"/>
                <w:kern w:val="21"/>
                <w:sz w:val="18"/>
              </w:rPr>
              <w:t>实时数据变化主站更新时延</w:t>
            </w:r>
            <w:r>
              <w:rPr>
                <w:rFonts w:ascii="宋体" w:hAnsi="宋体"/>
                <w:color w:val="000000" w:themeColor="text1"/>
                <w:kern w:val="21"/>
                <w:sz w:val="18"/>
              </w:rPr>
              <w:t>(</w:t>
            </w:r>
            <w:r>
              <w:rPr>
                <w:rFonts w:ascii="宋体" w:hAnsi="宋体" w:hint="eastAsia"/>
                <w:color w:val="000000" w:themeColor="text1"/>
                <w:kern w:val="21"/>
                <w:sz w:val="18"/>
              </w:rPr>
              <w:t>本区</w:t>
            </w:r>
            <w:r>
              <w:rPr>
                <w:rFonts w:ascii="宋体" w:hAnsi="宋体"/>
                <w:color w:val="000000" w:themeColor="text1"/>
                <w:kern w:val="21"/>
                <w:sz w:val="18"/>
              </w:rPr>
              <w:t>)</w:t>
            </w:r>
          </w:p>
        </w:tc>
        <w:tc>
          <w:tcPr>
            <w:tcW w:w="2041" w:type="dxa"/>
            <w:vAlign w:val="center"/>
          </w:tcPr>
          <w:p w14:paraId="0AAB64FD"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r>
              <w:rPr>
                <w:rFonts w:ascii="宋体" w:hAnsi="宋体"/>
                <w:color w:val="000000" w:themeColor="text1"/>
                <w:kern w:val="21"/>
                <w:sz w:val="18"/>
              </w:rPr>
              <w:t>3</w:t>
            </w:r>
            <w:r>
              <w:rPr>
                <w:rFonts w:ascii="宋体" w:hAnsi="宋体" w:hint="eastAsia"/>
                <w:color w:val="000000" w:themeColor="text1"/>
                <w:kern w:val="21"/>
                <w:sz w:val="18"/>
              </w:rPr>
              <w:t>秒</w:t>
            </w:r>
          </w:p>
        </w:tc>
      </w:tr>
      <w:tr w:rsidR="009E29AA" w:rsidRPr="009D1CFB" w14:paraId="158586B2" w14:textId="77777777">
        <w:trPr>
          <w:jc w:val="center"/>
        </w:trPr>
        <w:tc>
          <w:tcPr>
            <w:tcW w:w="1739" w:type="dxa"/>
            <w:vMerge/>
            <w:vAlign w:val="center"/>
          </w:tcPr>
          <w:p w14:paraId="0388C7C8"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5632" w:type="dxa"/>
            <w:vAlign w:val="center"/>
          </w:tcPr>
          <w:p w14:paraId="3164F2F0" w14:textId="77777777" w:rsidR="009E29AA" w:rsidRDefault="00776F09">
            <w:pPr>
              <w:numPr>
                <w:ilvl w:val="0"/>
                <w:numId w:val="114"/>
              </w:numPr>
              <w:tabs>
                <w:tab w:val="left" w:pos="561"/>
                <w:tab w:val="left" w:pos="1101"/>
              </w:tabs>
              <w:autoSpaceDN w:val="0"/>
              <w:adjustRightInd/>
              <w:snapToGrid w:val="0"/>
              <w:spacing w:before="100" w:after="100"/>
              <w:ind w:left="0" w:firstLineChars="100" w:firstLine="180"/>
              <w:rPr>
                <w:rFonts w:ascii="宋体" w:hAnsi="宋体"/>
                <w:color w:val="000000" w:themeColor="text1"/>
                <w:kern w:val="21"/>
                <w:sz w:val="18"/>
              </w:rPr>
            </w:pPr>
            <w:r>
              <w:rPr>
                <w:rFonts w:ascii="宋体" w:hAnsi="宋体" w:hint="eastAsia"/>
                <w:color w:val="000000" w:themeColor="text1"/>
                <w:kern w:val="21"/>
                <w:sz w:val="18"/>
              </w:rPr>
              <w:t>实时数据变化主站更新时延</w:t>
            </w:r>
            <w:r>
              <w:rPr>
                <w:rFonts w:ascii="宋体" w:hAnsi="宋体"/>
                <w:color w:val="000000" w:themeColor="text1"/>
                <w:kern w:val="21"/>
                <w:sz w:val="18"/>
              </w:rPr>
              <w:t>(跨区)</w:t>
            </w:r>
          </w:p>
        </w:tc>
        <w:tc>
          <w:tcPr>
            <w:tcW w:w="2041" w:type="dxa"/>
            <w:vAlign w:val="center"/>
          </w:tcPr>
          <w:p w14:paraId="08C8AC45"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r>
              <w:rPr>
                <w:rFonts w:ascii="宋体" w:hAnsi="宋体"/>
                <w:color w:val="000000" w:themeColor="text1"/>
                <w:kern w:val="21"/>
                <w:sz w:val="18"/>
              </w:rPr>
              <w:t>5</w:t>
            </w:r>
            <w:r>
              <w:rPr>
                <w:rFonts w:ascii="宋体" w:hAnsi="宋体" w:hint="eastAsia"/>
                <w:color w:val="000000" w:themeColor="text1"/>
                <w:kern w:val="21"/>
                <w:sz w:val="18"/>
              </w:rPr>
              <w:t>秒</w:t>
            </w:r>
          </w:p>
        </w:tc>
      </w:tr>
      <w:tr w:rsidR="009E29AA" w:rsidRPr="009D1CFB" w14:paraId="179AC1EB" w14:textId="77777777">
        <w:trPr>
          <w:jc w:val="center"/>
        </w:trPr>
        <w:tc>
          <w:tcPr>
            <w:tcW w:w="1739" w:type="dxa"/>
            <w:vMerge/>
            <w:vAlign w:val="center"/>
          </w:tcPr>
          <w:p w14:paraId="3E8D13E9"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5632" w:type="dxa"/>
            <w:vAlign w:val="center"/>
          </w:tcPr>
          <w:p w14:paraId="4541A2CB" w14:textId="77777777" w:rsidR="009E29AA" w:rsidRDefault="00776F09">
            <w:pPr>
              <w:numPr>
                <w:ilvl w:val="0"/>
                <w:numId w:val="114"/>
              </w:numPr>
              <w:tabs>
                <w:tab w:val="left" w:pos="561"/>
                <w:tab w:val="left" w:pos="1101"/>
              </w:tabs>
              <w:autoSpaceDN w:val="0"/>
              <w:adjustRightInd/>
              <w:snapToGrid w:val="0"/>
              <w:spacing w:before="100" w:after="100"/>
              <w:ind w:left="0" w:firstLineChars="100" w:firstLine="180"/>
              <w:rPr>
                <w:rFonts w:ascii="宋体" w:hAnsi="宋体"/>
                <w:color w:val="000000" w:themeColor="text1"/>
                <w:kern w:val="21"/>
                <w:sz w:val="18"/>
              </w:rPr>
            </w:pPr>
            <w:r>
              <w:rPr>
                <w:rFonts w:ascii="宋体" w:hAnsi="宋体" w:hint="eastAsia"/>
                <w:color w:val="000000" w:themeColor="text1"/>
                <w:kern w:val="21"/>
                <w:sz w:val="18"/>
              </w:rPr>
              <w:t>历史数据保存周期</w:t>
            </w:r>
          </w:p>
        </w:tc>
        <w:tc>
          <w:tcPr>
            <w:tcW w:w="2041" w:type="dxa"/>
            <w:vAlign w:val="center"/>
          </w:tcPr>
          <w:p w14:paraId="020F14BA"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r>
              <w:rPr>
                <w:rFonts w:ascii="宋体" w:hAnsi="宋体"/>
                <w:color w:val="000000" w:themeColor="text1"/>
                <w:kern w:val="21"/>
                <w:sz w:val="18"/>
              </w:rPr>
              <w:t>2</w:t>
            </w:r>
            <w:r>
              <w:rPr>
                <w:rFonts w:ascii="宋体" w:hAnsi="宋体" w:hint="eastAsia"/>
                <w:color w:val="000000" w:themeColor="text1"/>
                <w:kern w:val="21"/>
                <w:sz w:val="18"/>
              </w:rPr>
              <w:t>年</w:t>
            </w:r>
          </w:p>
        </w:tc>
      </w:tr>
      <w:tr w:rsidR="009E29AA" w:rsidRPr="009D1CFB" w14:paraId="2B0771E0" w14:textId="77777777">
        <w:trPr>
          <w:jc w:val="center"/>
        </w:trPr>
        <w:tc>
          <w:tcPr>
            <w:tcW w:w="1739" w:type="dxa"/>
            <w:vAlign w:val="center"/>
          </w:tcPr>
          <w:p w14:paraId="270E1D81"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单相接地分析处理</w:t>
            </w:r>
          </w:p>
        </w:tc>
        <w:tc>
          <w:tcPr>
            <w:tcW w:w="5632" w:type="dxa"/>
            <w:vAlign w:val="center"/>
          </w:tcPr>
          <w:p w14:paraId="638EB321" w14:textId="77777777" w:rsidR="009E29AA" w:rsidRDefault="00776F09">
            <w:pPr>
              <w:numPr>
                <w:ilvl w:val="0"/>
                <w:numId w:val="114"/>
              </w:numPr>
              <w:tabs>
                <w:tab w:val="left" w:pos="561"/>
                <w:tab w:val="left" w:pos="1101"/>
              </w:tabs>
              <w:autoSpaceDN w:val="0"/>
              <w:adjustRightInd/>
              <w:snapToGrid w:val="0"/>
              <w:spacing w:before="100" w:after="100"/>
              <w:ind w:left="0" w:firstLineChars="100" w:firstLine="180"/>
              <w:rPr>
                <w:rFonts w:ascii="宋体" w:hAnsi="宋体"/>
                <w:color w:val="000000" w:themeColor="text1"/>
                <w:kern w:val="21"/>
                <w:sz w:val="18"/>
              </w:rPr>
            </w:pPr>
            <w:r>
              <w:rPr>
                <w:rFonts w:ascii="宋体" w:hAnsi="宋体" w:hint="eastAsia"/>
                <w:color w:val="000000" w:themeColor="text1"/>
                <w:kern w:val="21"/>
                <w:sz w:val="18"/>
              </w:rPr>
              <w:t>单相接地分析处理时间（不含系统通信时间和数据跨区传输时间）</w:t>
            </w:r>
          </w:p>
        </w:tc>
        <w:tc>
          <w:tcPr>
            <w:tcW w:w="2041" w:type="dxa"/>
            <w:vAlign w:val="center"/>
          </w:tcPr>
          <w:p w14:paraId="747AEDF3"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r>
              <w:rPr>
                <w:rFonts w:ascii="宋体" w:hAnsi="宋体"/>
                <w:color w:val="000000" w:themeColor="text1"/>
                <w:kern w:val="21"/>
                <w:sz w:val="18"/>
              </w:rPr>
              <w:t>120</w:t>
            </w:r>
            <w:r>
              <w:rPr>
                <w:rFonts w:ascii="宋体" w:hAnsi="宋体" w:hint="eastAsia"/>
                <w:color w:val="000000" w:themeColor="text1"/>
                <w:kern w:val="21"/>
                <w:sz w:val="18"/>
              </w:rPr>
              <w:t>秒</w:t>
            </w:r>
          </w:p>
        </w:tc>
      </w:tr>
    </w:tbl>
    <w:p w14:paraId="57A855BF" w14:textId="77777777" w:rsidR="009E29AA" w:rsidRPr="00965212" w:rsidRDefault="009E29AA">
      <w:pPr>
        <w:rPr>
          <w:rFonts w:ascii="宋体" w:hAnsi="宋体"/>
          <w:color w:val="000000" w:themeColor="text1"/>
          <w:kern w:val="21"/>
          <w:sz w:val="18"/>
        </w:rPr>
      </w:pPr>
    </w:p>
    <w:p w14:paraId="6FEE6324" w14:textId="77777777" w:rsidR="009E29AA" w:rsidRPr="00965212" w:rsidRDefault="00776F09">
      <w:pPr>
        <w:pStyle w:val="1"/>
        <w:numPr>
          <w:ilvl w:val="0"/>
          <w:numId w:val="0"/>
        </w:numPr>
        <w:spacing w:beforeLines="100" w:before="312" w:afterLines="100" w:after="312" w:line="240" w:lineRule="auto"/>
        <w:rPr>
          <w:rFonts w:ascii="宋体" w:hAnsi="宋体"/>
          <w:b w:val="0"/>
          <w:color w:val="000000" w:themeColor="text1"/>
          <w:kern w:val="21"/>
          <w:sz w:val="18"/>
        </w:rPr>
      </w:pPr>
      <w:bookmarkStart w:id="1344" w:name="_Toc456120621"/>
      <w:bookmarkStart w:id="1345" w:name="_Toc456120676"/>
      <w:bookmarkStart w:id="1346" w:name="_Toc372020181"/>
      <w:bookmarkStart w:id="1347" w:name="_Toc372120945"/>
      <w:bookmarkStart w:id="1348" w:name="_Toc448137993"/>
      <w:bookmarkStart w:id="1349" w:name="_Toc263407079"/>
      <w:bookmarkStart w:id="1350" w:name="_Toc269929085"/>
      <w:bookmarkStart w:id="1351" w:name="_Toc270247085"/>
      <w:bookmarkEnd w:id="1342"/>
      <w:bookmarkEnd w:id="1343"/>
      <w:r w:rsidRPr="00965212">
        <w:rPr>
          <w:rFonts w:ascii="宋体" w:hAnsi="宋体" w:hint="eastAsia"/>
          <w:b w:val="0"/>
          <w:color w:val="000000" w:themeColor="text1"/>
          <w:kern w:val="21"/>
          <w:sz w:val="18"/>
        </w:rPr>
        <w:lastRenderedPageBreak/>
        <w:t>附录</w:t>
      </w:r>
      <w:r w:rsidRPr="00965212">
        <w:rPr>
          <w:rFonts w:ascii="宋体" w:hAnsi="宋体"/>
          <w:b w:val="0"/>
          <w:color w:val="000000" w:themeColor="text1"/>
          <w:kern w:val="21"/>
          <w:sz w:val="18"/>
        </w:rPr>
        <w:t xml:space="preserve"> A(</w:t>
      </w:r>
      <w:r w:rsidRPr="00965212">
        <w:rPr>
          <w:rFonts w:ascii="宋体" w:hAnsi="宋体" w:hint="eastAsia"/>
          <w:b w:val="0"/>
          <w:color w:val="000000" w:themeColor="text1"/>
          <w:kern w:val="21"/>
          <w:sz w:val="18"/>
        </w:rPr>
        <w:t>规范性附录</w:t>
      </w:r>
      <w:r w:rsidRPr="00965212">
        <w:rPr>
          <w:rFonts w:ascii="宋体" w:hAnsi="宋体"/>
          <w:b w:val="0"/>
          <w:color w:val="000000" w:themeColor="text1"/>
          <w:kern w:val="21"/>
          <w:sz w:val="18"/>
        </w:rPr>
        <w:t xml:space="preserve">) </w:t>
      </w:r>
      <w:r w:rsidRPr="00965212">
        <w:rPr>
          <w:rFonts w:ascii="宋体" w:hAnsi="宋体" w:hint="eastAsia"/>
          <w:b w:val="0"/>
          <w:color w:val="000000" w:themeColor="text1"/>
          <w:kern w:val="21"/>
          <w:sz w:val="18"/>
        </w:rPr>
        <w:t>配电自动化功能配置表</w:t>
      </w:r>
      <w:bookmarkEnd w:id="1344"/>
      <w:bookmarkEnd w:id="1345"/>
    </w:p>
    <w:p w14:paraId="275E455B" w14:textId="254C8610" w:rsidR="009E29AA" w:rsidRPr="00965212" w:rsidRDefault="00776F09">
      <w:pPr>
        <w:adjustRightInd/>
        <w:snapToGrid w:val="0"/>
        <w:spacing w:before="160" w:after="60" w:line="312" w:lineRule="exact"/>
        <w:jc w:val="center"/>
        <w:rPr>
          <w:rFonts w:ascii="宋体" w:hAnsi="宋体"/>
          <w:color w:val="000000" w:themeColor="text1"/>
          <w:kern w:val="21"/>
          <w:sz w:val="18"/>
        </w:rPr>
      </w:pPr>
      <w:r w:rsidRPr="00965212">
        <w:rPr>
          <w:rFonts w:ascii="宋体" w:hAnsi="宋体" w:hint="eastAsia"/>
          <w:color w:val="000000" w:themeColor="text1"/>
          <w:kern w:val="21"/>
          <w:sz w:val="18"/>
        </w:rPr>
        <w:t>表</w:t>
      </w:r>
      <w:r w:rsidR="00481CAB">
        <w:rPr>
          <w:rFonts w:ascii="宋体" w:hAnsi="宋体" w:hint="eastAsia"/>
          <w:color w:val="000000" w:themeColor="text1"/>
          <w:kern w:val="21"/>
          <w:sz w:val="18"/>
        </w:rPr>
        <w:t>A</w:t>
      </w:r>
      <w:r w:rsidRPr="00965212">
        <w:rPr>
          <w:rFonts w:ascii="宋体" w:hAnsi="宋体"/>
          <w:color w:val="000000" w:themeColor="text1"/>
          <w:kern w:val="21"/>
          <w:sz w:val="18"/>
        </w:rPr>
        <w:t>-1</w:t>
      </w:r>
      <w:r w:rsidRPr="00965212">
        <w:rPr>
          <w:rFonts w:ascii="宋体" w:hAnsi="宋体" w:hint="eastAsia"/>
          <w:color w:val="000000" w:themeColor="text1"/>
          <w:kern w:val="21"/>
          <w:sz w:val="18"/>
        </w:rPr>
        <w:t xml:space="preserve">　配电自动化系统主站功能列表</w:t>
      </w:r>
    </w:p>
    <w:tbl>
      <w:tblPr>
        <w:tblW w:w="83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47"/>
        <w:gridCol w:w="1276"/>
        <w:gridCol w:w="1124"/>
        <w:gridCol w:w="1371"/>
        <w:gridCol w:w="1396"/>
      </w:tblGrid>
      <w:tr w:rsidR="009E29AA" w:rsidRPr="009D1CFB" w14:paraId="2A051EEC" w14:textId="77777777">
        <w:trPr>
          <w:jc w:val="center"/>
        </w:trPr>
        <w:tc>
          <w:tcPr>
            <w:tcW w:w="3147" w:type="dxa"/>
            <w:vAlign w:val="center"/>
          </w:tcPr>
          <w:p w14:paraId="66976F7A"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软件</w:t>
            </w:r>
            <w:r>
              <w:rPr>
                <w:rFonts w:ascii="宋体" w:hAnsi="宋体"/>
                <w:color w:val="000000" w:themeColor="text1"/>
                <w:kern w:val="21"/>
                <w:sz w:val="18"/>
              </w:rPr>
              <w:t>/</w:t>
            </w:r>
            <w:r>
              <w:rPr>
                <w:rFonts w:ascii="宋体" w:hAnsi="宋体" w:hint="eastAsia"/>
                <w:color w:val="000000" w:themeColor="text1"/>
                <w:kern w:val="21"/>
                <w:sz w:val="18"/>
              </w:rPr>
              <w:t>功能</w:t>
            </w:r>
          </w:p>
        </w:tc>
        <w:tc>
          <w:tcPr>
            <w:tcW w:w="1276" w:type="dxa"/>
            <w:vAlign w:val="center"/>
          </w:tcPr>
          <w:p w14:paraId="5A9C76BB"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基本功能</w:t>
            </w:r>
          </w:p>
        </w:tc>
        <w:tc>
          <w:tcPr>
            <w:tcW w:w="1124" w:type="dxa"/>
          </w:tcPr>
          <w:p w14:paraId="3F83D4DA"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扩展功能</w:t>
            </w:r>
          </w:p>
        </w:tc>
        <w:tc>
          <w:tcPr>
            <w:tcW w:w="1371" w:type="dxa"/>
          </w:tcPr>
          <w:p w14:paraId="3F897EC5"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生产控制大区</w:t>
            </w:r>
          </w:p>
        </w:tc>
        <w:tc>
          <w:tcPr>
            <w:tcW w:w="1396" w:type="dxa"/>
            <w:vAlign w:val="center"/>
          </w:tcPr>
          <w:p w14:paraId="18D121A9"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管理信息大区</w:t>
            </w:r>
          </w:p>
        </w:tc>
      </w:tr>
      <w:tr w:rsidR="009E29AA" w:rsidRPr="009D1CFB" w14:paraId="209390C9" w14:textId="77777777">
        <w:trPr>
          <w:jc w:val="center"/>
        </w:trPr>
        <w:tc>
          <w:tcPr>
            <w:tcW w:w="3147" w:type="dxa"/>
            <w:vAlign w:val="center"/>
          </w:tcPr>
          <w:p w14:paraId="21800500"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支撑软件</w:t>
            </w:r>
          </w:p>
        </w:tc>
        <w:tc>
          <w:tcPr>
            <w:tcW w:w="1276" w:type="dxa"/>
            <w:vAlign w:val="center"/>
          </w:tcPr>
          <w:p w14:paraId="474C8C7E"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124" w:type="dxa"/>
          </w:tcPr>
          <w:p w14:paraId="5EB6A027" w14:textId="77777777" w:rsidR="009E29AA" w:rsidRDefault="009E29AA">
            <w:pPr>
              <w:autoSpaceDN w:val="0"/>
              <w:adjustRightInd/>
              <w:snapToGrid w:val="0"/>
              <w:spacing w:before="64" w:after="64"/>
              <w:jc w:val="center"/>
              <w:rPr>
                <w:rFonts w:ascii="宋体" w:hAnsi="宋体"/>
                <w:color w:val="000000" w:themeColor="text1"/>
                <w:kern w:val="21"/>
                <w:sz w:val="18"/>
              </w:rPr>
            </w:pPr>
          </w:p>
        </w:tc>
        <w:tc>
          <w:tcPr>
            <w:tcW w:w="1371" w:type="dxa"/>
          </w:tcPr>
          <w:p w14:paraId="1F2AE4F7"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c>
          <w:tcPr>
            <w:tcW w:w="1396" w:type="dxa"/>
            <w:vAlign w:val="center"/>
          </w:tcPr>
          <w:p w14:paraId="4B9EA7AE"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r>
      <w:tr w:rsidR="009E29AA" w:rsidRPr="009D1CFB" w14:paraId="7DB16245" w14:textId="77777777">
        <w:trPr>
          <w:jc w:val="center"/>
        </w:trPr>
        <w:tc>
          <w:tcPr>
            <w:tcW w:w="3147" w:type="dxa"/>
            <w:vAlign w:val="center"/>
          </w:tcPr>
          <w:p w14:paraId="582628F0"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数据管理</w:t>
            </w:r>
          </w:p>
        </w:tc>
        <w:tc>
          <w:tcPr>
            <w:tcW w:w="1276" w:type="dxa"/>
            <w:vAlign w:val="center"/>
          </w:tcPr>
          <w:p w14:paraId="4AFD68B0"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124" w:type="dxa"/>
          </w:tcPr>
          <w:p w14:paraId="76A5F82F" w14:textId="77777777" w:rsidR="009E29AA" w:rsidRDefault="009E29AA">
            <w:pPr>
              <w:autoSpaceDN w:val="0"/>
              <w:adjustRightInd/>
              <w:snapToGrid w:val="0"/>
              <w:spacing w:before="64" w:after="64"/>
              <w:jc w:val="center"/>
              <w:rPr>
                <w:rFonts w:ascii="宋体" w:hAnsi="宋体"/>
                <w:color w:val="000000" w:themeColor="text1"/>
                <w:kern w:val="21"/>
                <w:sz w:val="18"/>
              </w:rPr>
            </w:pPr>
          </w:p>
        </w:tc>
        <w:tc>
          <w:tcPr>
            <w:tcW w:w="1371" w:type="dxa"/>
          </w:tcPr>
          <w:p w14:paraId="582F1184"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c>
          <w:tcPr>
            <w:tcW w:w="1396" w:type="dxa"/>
            <w:vAlign w:val="center"/>
          </w:tcPr>
          <w:p w14:paraId="20BFEB44"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r>
      <w:tr w:rsidR="009E29AA" w:rsidRPr="009D1CFB" w14:paraId="14E24F36" w14:textId="77777777">
        <w:trPr>
          <w:jc w:val="center"/>
        </w:trPr>
        <w:tc>
          <w:tcPr>
            <w:tcW w:w="3147" w:type="dxa"/>
            <w:vAlign w:val="center"/>
          </w:tcPr>
          <w:p w14:paraId="1913F7B7" w14:textId="77777777" w:rsidR="009E29AA" w:rsidRDefault="00776F09">
            <w:pPr>
              <w:autoSpaceDN w:val="0"/>
              <w:adjustRightInd/>
              <w:snapToGrid w:val="0"/>
              <w:spacing w:before="60" w:after="60"/>
              <w:jc w:val="center"/>
              <w:rPr>
                <w:rFonts w:ascii="宋体" w:hAnsi="宋体"/>
                <w:color w:val="000000" w:themeColor="text1"/>
                <w:kern w:val="21"/>
                <w:sz w:val="18"/>
              </w:rPr>
            </w:pPr>
            <w:r w:rsidRPr="00914479">
              <w:rPr>
                <w:rFonts w:ascii="宋体" w:hAnsi="宋体" w:hint="eastAsia"/>
                <w:color w:val="000000" w:themeColor="text1"/>
                <w:kern w:val="21"/>
                <w:sz w:val="18"/>
              </w:rPr>
              <w:t>信息交换总线</w:t>
            </w:r>
          </w:p>
        </w:tc>
        <w:tc>
          <w:tcPr>
            <w:tcW w:w="1276" w:type="dxa"/>
            <w:vAlign w:val="center"/>
          </w:tcPr>
          <w:p w14:paraId="2E12EAB1"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124" w:type="dxa"/>
          </w:tcPr>
          <w:p w14:paraId="26C25F85" w14:textId="77777777" w:rsidR="009E29AA" w:rsidRDefault="009E29AA">
            <w:pPr>
              <w:autoSpaceDN w:val="0"/>
              <w:adjustRightInd/>
              <w:snapToGrid w:val="0"/>
              <w:spacing w:before="64" w:after="64"/>
              <w:jc w:val="center"/>
              <w:rPr>
                <w:rFonts w:ascii="宋体" w:hAnsi="宋体"/>
                <w:color w:val="000000" w:themeColor="text1"/>
                <w:kern w:val="21"/>
                <w:sz w:val="18"/>
              </w:rPr>
            </w:pPr>
          </w:p>
        </w:tc>
        <w:tc>
          <w:tcPr>
            <w:tcW w:w="1371" w:type="dxa"/>
          </w:tcPr>
          <w:p w14:paraId="09D73548"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c>
          <w:tcPr>
            <w:tcW w:w="1396" w:type="dxa"/>
            <w:vAlign w:val="center"/>
          </w:tcPr>
          <w:p w14:paraId="2023B4F8"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r>
      <w:tr w:rsidR="009E29AA" w:rsidRPr="009D1CFB" w14:paraId="51597F65" w14:textId="77777777">
        <w:trPr>
          <w:jc w:val="center"/>
        </w:trPr>
        <w:tc>
          <w:tcPr>
            <w:tcW w:w="3147" w:type="dxa"/>
            <w:vAlign w:val="center"/>
          </w:tcPr>
          <w:p w14:paraId="4905782C"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协同管控</w:t>
            </w:r>
          </w:p>
        </w:tc>
        <w:tc>
          <w:tcPr>
            <w:tcW w:w="1276" w:type="dxa"/>
            <w:vAlign w:val="center"/>
          </w:tcPr>
          <w:p w14:paraId="71E01A9B"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124" w:type="dxa"/>
          </w:tcPr>
          <w:p w14:paraId="3D69985B" w14:textId="77777777" w:rsidR="009E29AA" w:rsidRDefault="009E29AA">
            <w:pPr>
              <w:autoSpaceDN w:val="0"/>
              <w:adjustRightInd/>
              <w:snapToGrid w:val="0"/>
              <w:spacing w:before="64" w:after="64"/>
              <w:jc w:val="center"/>
              <w:rPr>
                <w:rFonts w:ascii="宋体" w:hAnsi="宋体"/>
                <w:color w:val="000000" w:themeColor="text1"/>
                <w:kern w:val="21"/>
                <w:sz w:val="18"/>
              </w:rPr>
            </w:pPr>
          </w:p>
        </w:tc>
        <w:tc>
          <w:tcPr>
            <w:tcW w:w="1371" w:type="dxa"/>
          </w:tcPr>
          <w:p w14:paraId="1706B234"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c>
          <w:tcPr>
            <w:tcW w:w="1396" w:type="dxa"/>
            <w:vAlign w:val="center"/>
          </w:tcPr>
          <w:p w14:paraId="76EF31E1"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r>
      <w:tr w:rsidR="009E29AA" w:rsidRPr="009D1CFB" w14:paraId="2B308B42" w14:textId="77777777">
        <w:trPr>
          <w:jc w:val="center"/>
        </w:trPr>
        <w:tc>
          <w:tcPr>
            <w:tcW w:w="3147" w:type="dxa"/>
            <w:vAlign w:val="center"/>
          </w:tcPr>
          <w:p w14:paraId="71792CDD"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多态多应用管理</w:t>
            </w:r>
          </w:p>
        </w:tc>
        <w:tc>
          <w:tcPr>
            <w:tcW w:w="1276" w:type="dxa"/>
            <w:vAlign w:val="center"/>
          </w:tcPr>
          <w:p w14:paraId="50BB1F0F"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124" w:type="dxa"/>
          </w:tcPr>
          <w:p w14:paraId="35A35732" w14:textId="77777777" w:rsidR="009E29AA" w:rsidRDefault="009E29AA">
            <w:pPr>
              <w:autoSpaceDN w:val="0"/>
              <w:adjustRightInd/>
              <w:snapToGrid w:val="0"/>
              <w:spacing w:before="64" w:after="64"/>
              <w:jc w:val="center"/>
              <w:rPr>
                <w:rFonts w:ascii="宋体" w:hAnsi="宋体"/>
                <w:color w:val="000000" w:themeColor="text1"/>
                <w:kern w:val="21"/>
                <w:sz w:val="18"/>
              </w:rPr>
            </w:pPr>
          </w:p>
        </w:tc>
        <w:tc>
          <w:tcPr>
            <w:tcW w:w="1371" w:type="dxa"/>
          </w:tcPr>
          <w:p w14:paraId="5654DD59"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c>
          <w:tcPr>
            <w:tcW w:w="1396" w:type="dxa"/>
            <w:vAlign w:val="center"/>
          </w:tcPr>
          <w:p w14:paraId="10BC846A"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r>
      <w:tr w:rsidR="009E29AA" w:rsidRPr="009D1CFB" w14:paraId="34C96F7D" w14:textId="77777777">
        <w:trPr>
          <w:jc w:val="center"/>
        </w:trPr>
        <w:tc>
          <w:tcPr>
            <w:tcW w:w="3147" w:type="dxa"/>
            <w:vAlign w:val="center"/>
          </w:tcPr>
          <w:p w14:paraId="005B3806"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权限管理</w:t>
            </w:r>
          </w:p>
        </w:tc>
        <w:tc>
          <w:tcPr>
            <w:tcW w:w="1276" w:type="dxa"/>
            <w:vAlign w:val="center"/>
          </w:tcPr>
          <w:p w14:paraId="4680F7E0"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124" w:type="dxa"/>
          </w:tcPr>
          <w:p w14:paraId="5CB220F8" w14:textId="77777777" w:rsidR="009E29AA" w:rsidRDefault="009E29AA">
            <w:pPr>
              <w:autoSpaceDN w:val="0"/>
              <w:adjustRightInd/>
              <w:snapToGrid w:val="0"/>
              <w:spacing w:before="64" w:after="64"/>
              <w:jc w:val="center"/>
              <w:rPr>
                <w:rFonts w:ascii="宋体" w:hAnsi="宋体"/>
                <w:color w:val="000000" w:themeColor="text1"/>
                <w:kern w:val="21"/>
                <w:sz w:val="18"/>
              </w:rPr>
            </w:pPr>
          </w:p>
        </w:tc>
        <w:tc>
          <w:tcPr>
            <w:tcW w:w="1371" w:type="dxa"/>
          </w:tcPr>
          <w:p w14:paraId="38A7B518"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c>
          <w:tcPr>
            <w:tcW w:w="1396" w:type="dxa"/>
            <w:vAlign w:val="center"/>
          </w:tcPr>
          <w:p w14:paraId="14DB1BE2"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r>
      <w:tr w:rsidR="009E29AA" w:rsidRPr="009D1CFB" w14:paraId="3BFB1570" w14:textId="77777777">
        <w:trPr>
          <w:jc w:val="center"/>
        </w:trPr>
        <w:tc>
          <w:tcPr>
            <w:tcW w:w="3147" w:type="dxa"/>
            <w:vAlign w:val="center"/>
          </w:tcPr>
          <w:p w14:paraId="2EC6E5B4"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告警服务</w:t>
            </w:r>
          </w:p>
        </w:tc>
        <w:tc>
          <w:tcPr>
            <w:tcW w:w="1276" w:type="dxa"/>
            <w:vAlign w:val="center"/>
          </w:tcPr>
          <w:p w14:paraId="1F66F552"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124" w:type="dxa"/>
          </w:tcPr>
          <w:p w14:paraId="4BDE16D7" w14:textId="77777777" w:rsidR="009E29AA" w:rsidRDefault="009E29AA">
            <w:pPr>
              <w:autoSpaceDN w:val="0"/>
              <w:adjustRightInd/>
              <w:snapToGrid w:val="0"/>
              <w:spacing w:before="64" w:after="64"/>
              <w:jc w:val="center"/>
              <w:rPr>
                <w:rFonts w:ascii="宋体" w:hAnsi="宋体"/>
                <w:color w:val="000000" w:themeColor="text1"/>
                <w:kern w:val="21"/>
                <w:sz w:val="18"/>
              </w:rPr>
            </w:pPr>
          </w:p>
        </w:tc>
        <w:tc>
          <w:tcPr>
            <w:tcW w:w="1371" w:type="dxa"/>
          </w:tcPr>
          <w:p w14:paraId="221F1DF5"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c>
          <w:tcPr>
            <w:tcW w:w="1396" w:type="dxa"/>
            <w:vAlign w:val="center"/>
          </w:tcPr>
          <w:p w14:paraId="1ECD1068"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r>
      <w:tr w:rsidR="009E29AA" w:rsidRPr="009D1CFB" w14:paraId="2C4F2194" w14:textId="77777777">
        <w:trPr>
          <w:jc w:val="center"/>
        </w:trPr>
        <w:tc>
          <w:tcPr>
            <w:tcW w:w="3147" w:type="dxa"/>
            <w:vAlign w:val="center"/>
          </w:tcPr>
          <w:p w14:paraId="2A72313F"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系统运行状态管理</w:t>
            </w:r>
          </w:p>
        </w:tc>
        <w:tc>
          <w:tcPr>
            <w:tcW w:w="1276" w:type="dxa"/>
            <w:vAlign w:val="center"/>
          </w:tcPr>
          <w:p w14:paraId="79D80344"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124" w:type="dxa"/>
          </w:tcPr>
          <w:p w14:paraId="6F024F8C" w14:textId="77777777" w:rsidR="009E29AA" w:rsidRDefault="009E29AA">
            <w:pPr>
              <w:autoSpaceDN w:val="0"/>
              <w:adjustRightInd/>
              <w:snapToGrid w:val="0"/>
              <w:spacing w:before="64" w:after="64"/>
              <w:jc w:val="center"/>
              <w:rPr>
                <w:rFonts w:ascii="宋体" w:hAnsi="宋体"/>
                <w:color w:val="000000" w:themeColor="text1"/>
                <w:kern w:val="21"/>
                <w:sz w:val="18"/>
              </w:rPr>
            </w:pPr>
          </w:p>
        </w:tc>
        <w:tc>
          <w:tcPr>
            <w:tcW w:w="1371" w:type="dxa"/>
          </w:tcPr>
          <w:p w14:paraId="46B293D6"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c>
          <w:tcPr>
            <w:tcW w:w="1396" w:type="dxa"/>
            <w:vAlign w:val="center"/>
          </w:tcPr>
          <w:p w14:paraId="4BDE5AD3"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r>
      <w:tr w:rsidR="009E29AA" w:rsidRPr="009D1CFB" w14:paraId="0BC7266A" w14:textId="77777777">
        <w:trPr>
          <w:jc w:val="center"/>
        </w:trPr>
        <w:tc>
          <w:tcPr>
            <w:tcW w:w="3147" w:type="dxa"/>
            <w:vAlign w:val="center"/>
          </w:tcPr>
          <w:p w14:paraId="72C7E4D5"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流程服务</w:t>
            </w:r>
          </w:p>
        </w:tc>
        <w:tc>
          <w:tcPr>
            <w:tcW w:w="1276" w:type="dxa"/>
            <w:vAlign w:val="center"/>
          </w:tcPr>
          <w:p w14:paraId="79A2B6D0"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124" w:type="dxa"/>
          </w:tcPr>
          <w:p w14:paraId="724C3814" w14:textId="77777777" w:rsidR="009E29AA" w:rsidRDefault="009E29AA">
            <w:pPr>
              <w:autoSpaceDN w:val="0"/>
              <w:adjustRightInd/>
              <w:snapToGrid w:val="0"/>
              <w:spacing w:before="64" w:after="64"/>
              <w:jc w:val="center"/>
              <w:rPr>
                <w:rFonts w:ascii="宋体" w:hAnsi="宋体"/>
                <w:color w:val="000000" w:themeColor="text1"/>
                <w:kern w:val="21"/>
                <w:sz w:val="18"/>
              </w:rPr>
            </w:pPr>
          </w:p>
        </w:tc>
        <w:tc>
          <w:tcPr>
            <w:tcW w:w="1371" w:type="dxa"/>
          </w:tcPr>
          <w:p w14:paraId="71105478"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c>
          <w:tcPr>
            <w:tcW w:w="1396" w:type="dxa"/>
            <w:vAlign w:val="center"/>
          </w:tcPr>
          <w:p w14:paraId="1A856D84"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r>
      <w:tr w:rsidR="009E29AA" w:rsidRPr="009D1CFB" w14:paraId="3EC3DC43" w14:textId="77777777">
        <w:trPr>
          <w:jc w:val="center"/>
        </w:trPr>
        <w:tc>
          <w:tcPr>
            <w:tcW w:w="3147" w:type="dxa"/>
            <w:vAlign w:val="center"/>
          </w:tcPr>
          <w:p w14:paraId="72197298"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人机界面</w:t>
            </w:r>
          </w:p>
        </w:tc>
        <w:tc>
          <w:tcPr>
            <w:tcW w:w="1276" w:type="dxa"/>
            <w:vAlign w:val="center"/>
          </w:tcPr>
          <w:p w14:paraId="554E1300"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124" w:type="dxa"/>
          </w:tcPr>
          <w:p w14:paraId="2F3BC27D" w14:textId="77777777" w:rsidR="009E29AA" w:rsidRDefault="009E29AA">
            <w:pPr>
              <w:autoSpaceDN w:val="0"/>
              <w:adjustRightInd/>
              <w:snapToGrid w:val="0"/>
              <w:spacing w:before="64" w:after="64"/>
              <w:jc w:val="center"/>
              <w:rPr>
                <w:rFonts w:ascii="宋体" w:hAnsi="宋体"/>
                <w:color w:val="000000" w:themeColor="text1"/>
                <w:kern w:val="21"/>
                <w:sz w:val="18"/>
              </w:rPr>
            </w:pPr>
          </w:p>
        </w:tc>
        <w:tc>
          <w:tcPr>
            <w:tcW w:w="1371" w:type="dxa"/>
          </w:tcPr>
          <w:p w14:paraId="22A106EF"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c>
          <w:tcPr>
            <w:tcW w:w="1396" w:type="dxa"/>
            <w:vAlign w:val="center"/>
          </w:tcPr>
          <w:p w14:paraId="1693CA48"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r>
      <w:tr w:rsidR="009E29AA" w:rsidRPr="009D1CFB" w14:paraId="173177EF" w14:textId="77777777">
        <w:trPr>
          <w:jc w:val="center"/>
        </w:trPr>
        <w:tc>
          <w:tcPr>
            <w:tcW w:w="3147" w:type="dxa"/>
            <w:vAlign w:val="center"/>
          </w:tcPr>
          <w:p w14:paraId="7AE5C157"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云技术应用</w:t>
            </w:r>
          </w:p>
        </w:tc>
        <w:tc>
          <w:tcPr>
            <w:tcW w:w="1276" w:type="dxa"/>
            <w:vAlign w:val="center"/>
          </w:tcPr>
          <w:p w14:paraId="5B371FFD"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124" w:type="dxa"/>
          </w:tcPr>
          <w:p w14:paraId="6CD310A3" w14:textId="77777777" w:rsidR="009E29AA" w:rsidRDefault="009E29AA">
            <w:pPr>
              <w:autoSpaceDN w:val="0"/>
              <w:adjustRightInd/>
              <w:snapToGrid w:val="0"/>
              <w:spacing w:before="64" w:after="64"/>
              <w:jc w:val="center"/>
              <w:rPr>
                <w:rFonts w:ascii="宋体" w:hAnsi="宋体"/>
                <w:color w:val="000000" w:themeColor="text1"/>
                <w:kern w:val="21"/>
                <w:sz w:val="18"/>
              </w:rPr>
            </w:pPr>
          </w:p>
        </w:tc>
        <w:tc>
          <w:tcPr>
            <w:tcW w:w="1371" w:type="dxa"/>
          </w:tcPr>
          <w:p w14:paraId="78323459"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c>
          <w:tcPr>
            <w:tcW w:w="1396" w:type="dxa"/>
            <w:vAlign w:val="center"/>
          </w:tcPr>
          <w:p w14:paraId="390F3358"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r>
      <w:tr w:rsidR="009E29AA" w:rsidRPr="009D1CFB" w14:paraId="45F4292E" w14:textId="77777777">
        <w:trPr>
          <w:jc w:val="center"/>
        </w:trPr>
        <w:tc>
          <w:tcPr>
            <w:tcW w:w="3147" w:type="dxa"/>
            <w:vAlign w:val="center"/>
          </w:tcPr>
          <w:p w14:paraId="5FD2D1CE"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报表管理</w:t>
            </w:r>
          </w:p>
        </w:tc>
        <w:tc>
          <w:tcPr>
            <w:tcW w:w="1276" w:type="dxa"/>
            <w:vAlign w:val="center"/>
          </w:tcPr>
          <w:p w14:paraId="35C7BEB4"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124" w:type="dxa"/>
          </w:tcPr>
          <w:p w14:paraId="4AEBC453" w14:textId="77777777" w:rsidR="009E29AA" w:rsidRDefault="009E29AA">
            <w:pPr>
              <w:autoSpaceDN w:val="0"/>
              <w:adjustRightInd/>
              <w:snapToGrid w:val="0"/>
              <w:spacing w:before="64" w:after="64"/>
              <w:jc w:val="center"/>
              <w:rPr>
                <w:rFonts w:ascii="宋体" w:hAnsi="宋体"/>
                <w:color w:val="000000" w:themeColor="text1"/>
                <w:kern w:val="21"/>
                <w:sz w:val="18"/>
              </w:rPr>
            </w:pPr>
          </w:p>
        </w:tc>
        <w:tc>
          <w:tcPr>
            <w:tcW w:w="1371" w:type="dxa"/>
          </w:tcPr>
          <w:p w14:paraId="51D78230"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c>
          <w:tcPr>
            <w:tcW w:w="1396" w:type="dxa"/>
            <w:vAlign w:val="center"/>
          </w:tcPr>
          <w:p w14:paraId="53AA43B4"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r>
      <w:tr w:rsidR="009E29AA" w:rsidRPr="009D1CFB" w14:paraId="1C7F95D9" w14:textId="77777777">
        <w:trPr>
          <w:jc w:val="center"/>
        </w:trPr>
        <w:tc>
          <w:tcPr>
            <w:tcW w:w="3147" w:type="dxa"/>
            <w:vAlign w:val="center"/>
          </w:tcPr>
          <w:p w14:paraId="42DCACEB"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打印</w:t>
            </w:r>
          </w:p>
        </w:tc>
        <w:tc>
          <w:tcPr>
            <w:tcW w:w="1276" w:type="dxa"/>
            <w:vAlign w:val="center"/>
          </w:tcPr>
          <w:p w14:paraId="26E279BB"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124" w:type="dxa"/>
          </w:tcPr>
          <w:p w14:paraId="5964C3EA" w14:textId="77777777" w:rsidR="009E29AA" w:rsidRDefault="009E29AA">
            <w:pPr>
              <w:autoSpaceDN w:val="0"/>
              <w:adjustRightInd/>
              <w:snapToGrid w:val="0"/>
              <w:spacing w:before="64" w:after="64"/>
              <w:jc w:val="center"/>
              <w:rPr>
                <w:rFonts w:ascii="宋体" w:hAnsi="宋体"/>
                <w:color w:val="000000" w:themeColor="text1"/>
                <w:kern w:val="21"/>
                <w:sz w:val="18"/>
              </w:rPr>
            </w:pPr>
          </w:p>
        </w:tc>
        <w:tc>
          <w:tcPr>
            <w:tcW w:w="1371" w:type="dxa"/>
          </w:tcPr>
          <w:p w14:paraId="09BCBEB4"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c>
          <w:tcPr>
            <w:tcW w:w="1396" w:type="dxa"/>
            <w:vAlign w:val="center"/>
          </w:tcPr>
          <w:p w14:paraId="28ECB8F0"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r>
      <w:tr w:rsidR="00CF3E1C" w:rsidRPr="009D1CFB" w14:paraId="7D85F255" w14:textId="77777777">
        <w:trPr>
          <w:jc w:val="center"/>
        </w:trPr>
        <w:tc>
          <w:tcPr>
            <w:tcW w:w="3147" w:type="dxa"/>
            <w:vAlign w:val="center"/>
          </w:tcPr>
          <w:p w14:paraId="65A46452" w14:textId="77777777" w:rsidR="00CF3E1C" w:rsidRDefault="00CF3E1C">
            <w:pPr>
              <w:autoSpaceDN w:val="0"/>
              <w:adjustRightInd/>
              <w:snapToGrid w:val="0"/>
              <w:spacing w:before="60" w:after="60"/>
              <w:jc w:val="center"/>
              <w:rPr>
                <w:rFonts w:ascii="宋体" w:hAnsi="宋体"/>
                <w:color w:val="000000" w:themeColor="text1"/>
                <w:kern w:val="21"/>
                <w:sz w:val="18"/>
              </w:rPr>
            </w:pPr>
            <w:r w:rsidRPr="00ED0786">
              <w:rPr>
                <w:rFonts w:ascii="宋体" w:hAnsi="宋体" w:hint="eastAsia"/>
                <w:color w:val="000000" w:themeColor="text1"/>
                <w:kern w:val="21"/>
                <w:sz w:val="18"/>
              </w:rPr>
              <w:t>内网系统安全</w:t>
            </w:r>
            <w:r w:rsidR="00FD086B" w:rsidRPr="00ED0786">
              <w:rPr>
                <w:rFonts w:ascii="宋体" w:hAnsi="宋体" w:hint="eastAsia"/>
                <w:color w:val="000000" w:themeColor="text1"/>
                <w:kern w:val="21"/>
                <w:sz w:val="18"/>
              </w:rPr>
              <w:t>监测</w:t>
            </w:r>
          </w:p>
        </w:tc>
        <w:tc>
          <w:tcPr>
            <w:tcW w:w="1276" w:type="dxa"/>
            <w:vAlign w:val="center"/>
          </w:tcPr>
          <w:p w14:paraId="6EA98A5C" w14:textId="17131032" w:rsidR="00CF3E1C" w:rsidRDefault="00027B14">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124" w:type="dxa"/>
          </w:tcPr>
          <w:p w14:paraId="792DCCD3" w14:textId="444E4054" w:rsidR="00CF3E1C" w:rsidRDefault="00CF3E1C">
            <w:pPr>
              <w:autoSpaceDN w:val="0"/>
              <w:adjustRightInd/>
              <w:snapToGrid w:val="0"/>
              <w:spacing w:before="64" w:after="64"/>
              <w:jc w:val="center"/>
              <w:rPr>
                <w:rFonts w:ascii="宋体" w:hAnsi="宋体"/>
                <w:color w:val="000000" w:themeColor="text1"/>
                <w:kern w:val="21"/>
                <w:sz w:val="18"/>
              </w:rPr>
            </w:pPr>
          </w:p>
        </w:tc>
        <w:tc>
          <w:tcPr>
            <w:tcW w:w="1371" w:type="dxa"/>
          </w:tcPr>
          <w:p w14:paraId="6D17BFF3" w14:textId="77777777" w:rsidR="00CF3E1C" w:rsidRDefault="00CF3E1C">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c>
          <w:tcPr>
            <w:tcW w:w="1396" w:type="dxa"/>
            <w:vAlign w:val="center"/>
          </w:tcPr>
          <w:p w14:paraId="432BAC83" w14:textId="51611904" w:rsidR="00CF3E1C" w:rsidRDefault="00CF3E1C">
            <w:pPr>
              <w:autoSpaceDN w:val="0"/>
              <w:adjustRightInd/>
              <w:snapToGrid w:val="0"/>
              <w:spacing w:before="64" w:after="64"/>
              <w:jc w:val="center"/>
              <w:rPr>
                <w:rFonts w:ascii="宋体" w:hAnsi="宋体"/>
                <w:color w:val="000000" w:themeColor="text1"/>
                <w:kern w:val="21"/>
                <w:sz w:val="18"/>
              </w:rPr>
            </w:pPr>
          </w:p>
        </w:tc>
      </w:tr>
      <w:tr w:rsidR="009E29AA" w:rsidRPr="009D1CFB" w14:paraId="56D63639" w14:textId="77777777">
        <w:trPr>
          <w:jc w:val="center"/>
        </w:trPr>
        <w:tc>
          <w:tcPr>
            <w:tcW w:w="3147" w:type="dxa"/>
            <w:vAlign w:val="center"/>
          </w:tcPr>
          <w:p w14:paraId="16AE916E"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配电数据采集与处理</w:t>
            </w:r>
          </w:p>
        </w:tc>
        <w:tc>
          <w:tcPr>
            <w:tcW w:w="1276" w:type="dxa"/>
            <w:vAlign w:val="center"/>
          </w:tcPr>
          <w:p w14:paraId="420DE7D3"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124" w:type="dxa"/>
          </w:tcPr>
          <w:p w14:paraId="2A8372B4" w14:textId="77777777" w:rsidR="009E29AA" w:rsidRDefault="009E29AA">
            <w:pPr>
              <w:autoSpaceDN w:val="0"/>
              <w:adjustRightInd/>
              <w:snapToGrid w:val="0"/>
              <w:spacing w:before="64" w:after="64"/>
              <w:jc w:val="center"/>
              <w:rPr>
                <w:rFonts w:ascii="宋体" w:hAnsi="宋体"/>
                <w:color w:val="000000" w:themeColor="text1"/>
                <w:kern w:val="21"/>
                <w:sz w:val="18"/>
              </w:rPr>
            </w:pPr>
          </w:p>
        </w:tc>
        <w:tc>
          <w:tcPr>
            <w:tcW w:w="1371" w:type="dxa"/>
          </w:tcPr>
          <w:p w14:paraId="0FD43032"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c>
          <w:tcPr>
            <w:tcW w:w="1396" w:type="dxa"/>
            <w:vAlign w:val="center"/>
          </w:tcPr>
          <w:p w14:paraId="5A49A89B"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r>
      <w:tr w:rsidR="009E29AA" w:rsidRPr="009D1CFB" w14:paraId="58DA2DE9" w14:textId="77777777">
        <w:trPr>
          <w:jc w:val="center"/>
        </w:trPr>
        <w:tc>
          <w:tcPr>
            <w:tcW w:w="3147" w:type="dxa"/>
            <w:vAlign w:val="center"/>
          </w:tcPr>
          <w:p w14:paraId="72EB0278"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操作与控制</w:t>
            </w:r>
          </w:p>
        </w:tc>
        <w:tc>
          <w:tcPr>
            <w:tcW w:w="1276" w:type="dxa"/>
            <w:vAlign w:val="center"/>
          </w:tcPr>
          <w:p w14:paraId="3CCAA6A9"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124" w:type="dxa"/>
          </w:tcPr>
          <w:p w14:paraId="45687EFB" w14:textId="77777777" w:rsidR="009E29AA" w:rsidRDefault="009E29AA">
            <w:pPr>
              <w:autoSpaceDN w:val="0"/>
              <w:adjustRightInd/>
              <w:snapToGrid w:val="0"/>
              <w:spacing w:before="64" w:after="64"/>
              <w:jc w:val="center"/>
              <w:rPr>
                <w:rFonts w:ascii="宋体" w:hAnsi="宋体"/>
                <w:color w:val="000000" w:themeColor="text1"/>
                <w:kern w:val="21"/>
                <w:sz w:val="18"/>
              </w:rPr>
            </w:pPr>
          </w:p>
        </w:tc>
        <w:tc>
          <w:tcPr>
            <w:tcW w:w="1371" w:type="dxa"/>
          </w:tcPr>
          <w:p w14:paraId="54DC3800"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c>
          <w:tcPr>
            <w:tcW w:w="1396" w:type="dxa"/>
            <w:vAlign w:val="center"/>
          </w:tcPr>
          <w:p w14:paraId="1F5D4985" w14:textId="77777777" w:rsidR="009E29AA" w:rsidRDefault="009E29AA">
            <w:pPr>
              <w:autoSpaceDN w:val="0"/>
              <w:adjustRightInd/>
              <w:snapToGrid w:val="0"/>
              <w:spacing w:before="64" w:after="64"/>
              <w:jc w:val="center"/>
              <w:rPr>
                <w:rFonts w:ascii="宋体" w:hAnsi="宋体"/>
                <w:color w:val="000000" w:themeColor="text1"/>
                <w:kern w:val="21"/>
                <w:sz w:val="18"/>
              </w:rPr>
            </w:pPr>
          </w:p>
        </w:tc>
      </w:tr>
      <w:tr w:rsidR="009E29AA" w:rsidRPr="009D1CFB" w14:paraId="1F167AA3" w14:textId="77777777">
        <w:trPr>
          <w:jc w:val="center"/>
        </w:trPr>
        <w:tc>
          <w:tcPr>
            <w:tcW w:w="3147" w:type="dxa"/>
            <w:vAlign w:val="center"/>
          </w:tcPr>
          <w:p w14:paraId="45201F22"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模型</w:t>
            </w:r>
            <w:r>
              <w:rPr>
                <w:rFonts w:ascii="宋体" w:hAnsi="宋体"/>
                <w:color w:val="000000" w:themeColor="text1"/>
                <w:kern w:val="21"/>
                <w:sz w:val="18"/>
              </w:rPr>
              <w:t>/图形管理</w:t>
            </w:r>
          </w:p>
        </w:tc>
        <w:tc>
          <w:tcPr>
            <w:tcW w:w="1276" w:type="dxa"/>
            <w:vAlign w:val="center"/>
          </w:tcPr>
          <w:p w14:paraId="7C572CDF"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124" w:type="dxa"/>
          </w:tcPr>
          <w:p w14:paraId="376158D4" w14:textId="77777777" w:rsidR="009E29AA" w:rsidRDefault="009E29AA">
            <w:pPr>
              <w:autoSpaceDN w:val="0"/>
              <w:adjustRightInd/>
              <w:snapToGrid w:val="0"/>
              <w:spacing w:before="64" w:after="64"/>
              <w:jc w:val="center"/>
              <w:rPr>
                <w:rFonts w:ascii="宋体" w:hAnsi="宋体"/>
                <w:color w:val="000000" w:themeColor="text1"/>
                <w:kern w:val="21"/>
                <w:sz w:val="18"/>
              </w:rPr>
            </w:pPr>
          </w:p>
        </w:tc>
        <w:tc>
          <w:tcPr>
            <w:tcW w:w="1371" w:type="dxa"/>
          </w:tcPr>
          <w:p w14:paraId="2C99938F"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c>
          <w:tcPr>
            <w:tcW w:w="1396" w:type="dxa"/>
            <w:vAlign w:val="center"/>
          </w:tcPr>
          <w:p w14:paraId="1ABEA6EC" w14:textId="77777777" w:rsidR="009E29AA" w:rsidRDefault="009E29AA">
            <w:pPr>
              <w:autoSpaceDN w:val="0"/>
              <w:adjustRightInd/>
              <w:snapToGrid w:val="0"/>
              <w:spacing w:before="64" w:after="64"/>
              <w:jc w:val="center"/>
              <w:rPr>
                <w:rFonts w:ascii="宋体" w:hAnsi="宋体"/>
                <w:color w:val="000000" w:themeColor="text1"/>
                <w:kern w:val="21"/>
                <w:sz w:val="18"/>
              </w:rPr>
            </w:pPr>
          </w:p>
        </w:tc>
      </w:tr>
      <w:tr w:rsidR="009E29AA" w:rsidRPr="009D1CFB" w14:paraId="5C896559" w14:textId="77777777">
        <w:trPr>
          <w:jc w:val="center"/>
        </w:trPr>
        <w:tc>
          <w:tcPr>
            <w:tcW w:w="3147" w:type="dxa"/>
            <w:vAlign w:val="center"/>
          </w:tcPr>
          <w:p w14:paraId="3C6B7CF5"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综合告警分析</w:t>
            </w:r>
          </w:p>
        </w:tc>
        <w:tc>
          <w:tcPr>
            <w:tcW w:w="1276" w:type="dxa"/>
            <w:vAlign w:val="center"/>
          </w:tcPr>
          <w:p w14:paraId="02A59042"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124" w:type="dxa"/>
          </w:tcPr>
          <w:p w14:paraId="249BF1DF" w14:textId="77777777" w:rsidR="009E29AA" w:rsidRDefault="009E29AA">
            <w:pPr>
              <w:autoSpaceDN w:val="0"/>
              <w:adjustRightInd/>
              <w:snapToGrid w:val="0"/>
              <w:spacing w:before="64" w:after="64"/>
              <w:jc w:val="center"/>
              <w:rPr>
                <w:rFonts w:ascii="宋体" w:hAnsi="宋体"/>
                <w:color w:val="000000" w:themeColor="text1"/>
                <w:kern w:val="21"/>
                <w:sz w:val="18"/>
              </w:rPr>
            </w:pPr>
          </w:p>
        </w:tc>
        <w:tc>
          <w:tcPr>
            <w:tcW w:w="1371" w:type="dxa"/>
          </w:tcPr>
          <w:p w14:paraId="0D9AACD8"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c>
          <w:tcPr>
            <w:tcW w:w="1396" w:type="dxa"/>
            <w:vAlign w:val="center"/>
          </w:tcPr>
          <w:p w14:paraId="01E580C3" w14:textId="77777777" w:rsidR="009E29AA" w:rsidRDefault="009E29AA">
            <w:pPr>
              <w:autoSpaceDN w:val="0"/>
              <w:adjustRightInd/>
              <w:snapToGrid w:val="0"/>
              <w:spacing w:before="64" w:after="64"/>
              <w:jc w:val="center"/>
              <w:rPr>
                <w:rFonts w:ascii="宋体" w:hAnsi="宋体"/>
                <w:color w:val="000000" w:themeColor="text1"/>
                <w:kern w:val="21"/>
                <w:sz w:val="18"/>
              </w:rPr>
            </w:pPr>
          </w:p>
        </w:tc>
      </w:tr>
      <w:tr w:rsidR="009E29AA" w:rsidRPr="009D1CFB" w14:paraId="6BADE412" w14:textId="77777777">
        <w:trPr>
          <w:jc w:val="center"/>
        </w:trPr>
        <w:tc>
          <w:tcPr>
            <w:tcW w:w="3147" w:type="dxa"/>
            <w:vAlign w:val="center"/>
          </w:tcPr>
          <w:p w14:paraId="1E01DD21"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馈线自动化</w:t>
            </w:r>
          </w:p>
        </w:tc>
        <w:tc>
          <w:tcPr>
            <w:tcW w:w="1276" w:type="dxa"/>
            <w:vAlign w:val="center"/>
          </w:tcPr>
          <w:p w14:paraId="488D04A5"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124" w:type="dxa"/>
          </w:tcPr>
          <w:p w14:paraId="64F7F69F" w14:textId="77777777" w:rsidR="009E29AA" w:rsidRDefault="009E29AA">
            <w:pPr>
              <w:autoSpaceDN w:val="0"/>
              <w:adjustRightInd/>
              <w:snapToGrid w:val="0"/>
              <w:spacing w:before="64" w:after="64"/>
              <w:jc w:val="center"/>
              <w:rPr>
                <w:rFonts w:ascii="宋体" w:hAnsi="宋体"/>
                <w:color w:val="000000" w:themeColor="text1"/>
                <w:kern w:val="21"/>
                <w:sz w:val="18"/>
              </w:rPr>
            </w:pPr>
          </w:p>
        </w:tc>
        <w:tc>
          <w:tcPr>
            <w:tcW w:w="1371" w:type="dxa"/>
          </w:tcPr>
          <w:p w14:paraId="17BD12F2"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c>
          <w:tcPr>
            <w:tcW w:w="1396" w:type="dxa"/>
            <w:vAlign w:val="center"/>
          </w:tcPr>
          <w:p w14:paraId="4B8C97F1" w14:textId="77777777" w:rsidR="009E29AA" w:rsidRDefault="009E29AA">
            <w:pPr>
              <w:autoSpaceDN w:val="0"/>
              <w:adjustRightInd/>
              <w:snapToGrid w:val="0"/>
              <w:spacing w:before="64" w:after="64"/>
              <w:jc w:val="center"/>
              <w:rPr>
                <w:rFonts w:ascii="宋体" w:hAnsi="宋体"/>
                <w:color w:val="000000" w:themeColor="text1"/>
                <w:kern w:val="21"/>
                <w:sz w:val="18"/>
              </w:rPr>
            </w:pPr>
          </w:p>
        </w:tc>
      </w:tr>
      <w:tr w:rsidR="009E29AA" w:rsidRPr="009D1CFB" w14:paraId="6D14A733" w14:textId="77777777">
        <w:trPr>
          <w:jc w:val="center"/>
        </w:trPr>
        <w:tc>
          <w:tcPr>
            <w:tcW w:w="3147" w:type="dxa"/>
            <w:vAlign w:val="center"/>
          </w:tcPr>
          <w:p w14:paraId="0913797C"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拓扑分析应用</w:t>
            </w:r>
          </w:p>
        </w:tc>
        <w:tc>
          <w:tcPr>
            <w:tcW w:w="1276" w:type="dxa"/>
            <w:vAlign w:val="center"/>
          </w:tcPr>
          <w:p w14:paraId="4B282FBC"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124" w:type="dxa"/>
          </w:tcPr>
          <w:p w14:paraId="5FBC2725" w14:textId="77777777" w:rsidR="009E29AA" w:rsidRDefault="009E29AA">
            <w:pPr>
              <w:autoSpaceDN w:val="0"/>
              <w:adjustRightInd/>
              <w:snapToGrid w:val="0"/>
              <w:spacing w:before="64" w:after="64"/>
              <w:jc w:val="center"/>
              <w:rPr>
                <w:rFonts w:ascii="宋体" w:hAnsi="宋体"/>
                <w:color w:val="000000" w:themeColor="text1"/>
                <w:kern w:val="21"/>
                <w:sz w:val="18"/>
              </w:rPr>
            </w:pPr>
          </w:p>
        </w:tc>
        <w:tc>
          <w:tcPr>
            <w:tcW w:w="1371" w:type="dxa"/>
          </w:tcPr>
          <w:p w14:paraId="5036AD34"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c>
          <w:tcPr>
            <w:tcW w:w="1396" w:type="dxa"/>
            <w:vAlign w:val="center"/>
          </w:tcPr>
          <w:p w14:paraId="5C9F79E8" w14:textId="77777777" w:rsidR="009E29AA" w:rsidRDefault="009E29AA">
            <w:pPr>
              <w:autoSpaceDN w:val="0"/>
              <w:adjustRightInd/>
              <w:snapToGrid w:val="0"/>
              <w:spacing w:before="64" w:after="64"/>
              <w:jc w:val="center"/>
              <w:rPr>
                <w:rFonts w:ascii="宋体" w:hAnsi="宋体"/>
                <w:color w:val="000000" w:themeColor="text1"/>
                <w:kern w:val="21"/>
                <w:sz w:val="18"/>
              </w:rPr>
            </w:pPr>
          </w:p>
        </w:tc>
      </w:tr>
      <w:tr w:rsidR="009E29AA" w:rsidRPr="009D1CFB" w14:paraId="7101422F" w14:textId="77777777">
        <w:trPr>
          <w:jc w:val="center"/>
        </w:trPr>
        <w:tc>
          <w:tcPr>
            <w:tcW w:w="3147" w:type="dxa"/>
            <w:vAlign w:val="center"/>
          </w:tcPr>
          <w:p w14:paraId="4C5F3B46"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事故反演</w:t>
            </w:r>
          </w:p>
        </w:tc>
        <w:tc>
          <w:tcPr>
            <w:tcW w:w="1276" w:type="dxa"/>
            <w:vAlign w:val="center"/>
          </w:tcPr>
          <w:p w14:paraId="7C71CE0F"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124" w:type="dxa"/>
          </w:tcPr>
          <w:p w14:paraId="34FB094A" w14:textId="77777777" w:rsidR="009E29AA" w:rsidRDefault="009E29AA">
            <w:pPr>
              <w:autoSpaceDN w:val="0"/>
              <w:adjustRightInd/>
              <w:snapToGrid w:val="0"/>
              <w:spacing w:before="64" w:after="64"/>
              <w:jc w:val="center"/>
              <w:rPr>
                <w:rFonts w:ascii="宋体" w:hAnsi="宋体"/>
                <w:color w:val="000000" w:themeColor="text1"/>
                <w:kern w:val="21"/>
                <w:sz w:val="18"/>
              </w:rPr>
            </w:pPr>
          </w:p>
        </w:tc>
        <w:tc>
          <w:tcPr>
            <w:tcW w:w="1371" w:type="dxa"/>
          </w:tcPr>
          <w:p w14:paraId="1DA02ED5"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c>
          <w:tcPr>
            <w:tcW w:w="1396" w:type="dxa"/>
            <w:vAlign w:val="center"/>
          </w:tcPr>
          <w:p w14:paraId="253157C7" w14:textId="77777777" w:rsidR="009E29AA" w:rsidRDefault="009E29AA">
            <w:pPr>
              <w:autoSpaceDN w:val="0"/>
              <w:adjustRightInd/>
              <w:snapToGrid w:val="0"/>
              <w:spacing w:before="64" w:after="64"/>
              <w:jc w:val="center"/>
              <w:rPr>
                <w:rFonts w:ascii="宋体" w:hAnsi="宋体"/>
                <w:color w:val="000000" w:themeColor="text1"/>
                <w:kern w:val="21"/>
                <w:sz w:val="18"/>
              </w:rPr>
            </w:pPr>
          </w:p>
        </w:tc>
      </w:tr>
      <w:tr w:rsidR="009E29AA" w:rsidRPr="009D1CFB" w14:paraId="100F1060" w14:textId="77777777">
        <w:trPr>
          <w:jc w:val="center"/>
        </w:trPr>
        <w:tc>
          <w:tcPr>
            <w:tcW w:w="3147" w:type="dxa"/>
            <w:vAlign w:val="center"/>
          </w:tcPr>
          <w:p w14:paraId="5854FD8F"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配电接地故障分析</w:t>
            </w:r>
          </w:p>
        </w:tc>
        <w:tc>
          <w:tcPr>
            <w:tcW w:w="1276" w:type="dxa"/>
            <w:vAlign w:val="center"/>
          </w:tcPr>
          <w:p w14:paraId="4F9033C9"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124" w:type="dxa"/>
          </w:tcPr>
          <w:p w14:paraId="6A1F81E1" w14:textId="77777777" w:rsidR="009E29AA" w:rsidRDefault="009E29AA">
            <w:pPr>
              <w:autoSpaceDN w:val="0"/>
              <w:adjustRightInd/>
              <w:snapToGrid w:val="0"/>
              <w:spacing w:before="64" w:after="64"/>
              <w:jc w:val="center"/>
              <w:rPr>
                <w:rFonts w:ascii="宋体" w:hAnsi="宋体"/>
                <w:color w:val="000000" w:themeColor="text1"/>
                <w:kern w:val="21"/>
                <w:sz w:val="18"/>
              </w:rPr>
            </w:pPr>
          </w:p>
        </w:tc>
        <w:tc>
          <w:tcPr>
            <w:tcW w:w="1371" w:type="dxa"/>
          </w:tcPr>
          <w:p w14:paraId="55C6891A" w14:textId="77777777" w:rsidR="009E29AA" w:rsidRDefault="009E29AA">
            <w:pPr>
              <w:autoSpaceDN w:val="0"/>
              <w:adjustRightInd/>
              <w:snapToGrid w:val="0"/>
              <w:spacing w:before="64" w:after="64"/>
              <w:jc w:val="center"/>
              <w:rPr>
                <w:rFonts w:ascii="宋体" w:hAnsi="宋体"/>
                <w:color w:val="000000" w:themeColor="text1"/>
                <w:kern w:val="21"/>
                <w:sz w:val="18"/>
              </w:rPr>
            </w:pPr>
          </w:p>
        </w:tc>
        <w:tc>
          <w:tcPr>
            <w:tcW w:w="1396" w:type="dxa"/>
            <w:vAlign w:val="center"/>
          </w:tcPr>
          <w:p w14:paraId="3C8687A8"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r>
      <w:tr w:rsidR="009E29AA" w:rsidRPr="009D1CFB" w14:paraId="5B0CF3EF" w14:textId="77777777">
        <w:trPr>
          <w:jc w:val="center"/>
        </w:trPr>
        <w:tc>
          <w:tcPr>
            <w:tcW w:w="3147" w:type="dxa"/>
            <w:vAlign w:val="center"/>
          </w:tcPr>
          <w:p w14:paraId="2CF3EC46"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配电网运行趋势分析</w:t>
            </w:r>
          </w:p>
        </w:tc>
        <w:tc>
          <w:tcPr>
            <w:tcW w:w="1276" w:type="dxa"/>
            <w:vAlign w:val="center"/>
          </w:tcPr>
          <w:p w14:paraId="24BBF227"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124" w:type="dxa"/>
          </w:tcPr>
          <w:p w14:paraId="594588E6" w14:textId="77777777" w:rsidR="009E29AA" w:rsidRDefault="009E29AA">
            <w:pPr>
              <w:autoSpaceDN w:val="0"/>
              <w:adjustRightInd/>
              <w:snapToGrid w:val="0"/>
              <w:spacing w:before="64" w:after="64"/>
              <w:jc w:val="center"/>
              <w:rPr>
                <w:rFonts w:ascii="宋体" w:hAnsi="宋体"/>
                <w:color w:val="000000" w:themeColor="text1"/>
                <w:kern w:val="21"/>
                <w:sz w:val="18"/>
              </w:rPr>
            </w:pPr>
          </w:p>
        </w:tc>
        <w:tc>
          <w:tcPr>
            <w:tcW w:w="1371" w:type="dxa"/>
          </w:tcPr>
          <w:p w14:paraId="5BA1CB60" w14:textId="77777777" w:rsidR="009E29AA" w:rsidRDefault="009E29AA">
            <w:pPr>
              <w:autoSpaceDN w:val="0"/>
              <w:adjustRightInd/>
              <w:snapToGrid w:val="0"/>
              <w:spacing w:before="64" w:after="64"/>
              <w:jc w:val="center"/>
              <w:rPr>
                <w:rFonts w:ascii="宋体" w:hAnsi="宋体"/>
                <w:color w:val="000000" w:themeColor="text1"/>
                <w:kern w:val="21"/>
                <w:sz w:val="18"/>
              </w:rPr>
            </w:pPr>
          </w:p>
        </w:tc>
        <w:tc>
          <w:tcPr>
            <w:tcW w:w="1396" w:type="dxa"/>
            <w:vAlign w:val="center"/>
          </w:tcPr>
          <w:p w14:paraId="69040A53" w14:textId="77777777" w:rsidR="009E29AA" w:rsidRDefault="00776F09">
            <w:pPr>
              <w:autoSpaceDN w:val="0"/>
              <w:adjustRightInd/>
              <w:snapToGrid w:val="0"/>
              <w:spacing w:before="64" w:after="64"/>
              <w:jc w:val="center"/>
              <w:rPr>
                <w:rFonts w:ascii="宋体" w:hAnsi="宋体"/>
                <w:color w:val="000000" w:themeColor="text1"/>
                <w:kern w:val="21"/>
                <w:sz w:val="18"/>
              </w:rPr>
            </w:pPr>
            <w:r>
              <w:rPr>
                <w:rFonts w:ascii="宋体" w:hAnsi="宋体" w:hint="eastAsia"/>
                <w:color w:val="000000" w:themeColor="text1"/>
                <w:kern w:val="21"/>
                <w:sz w:val="18"/>
              </w:rPr>
              <w:t>√</w:t>
            </w:r>
          </w:p>
        </w:tc>
      </w:tr>
      <w:tr w:rsidR="009E29AA" w:rsidRPr="009D1CFB" w14:paraId="0964E44C" w14:textId="77777777">
        <w:trPr>
          <w:jc w:val="center"/>
        </w:trPr>
        <w:tc>
          <w:tcPr>
            <w:tcW w:w="3147" w:type="dxa"/>
            <w:vAlign w:val="center"/>
          </w:tcPr>
          <w:p w14:paraId="1AF6F33D"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数据质量管控</w:t>
            </w:r>
          </w:p>
        </w:tc>
        <w:tc>
          <w:tcPr>
            <w:tcW w:w="1276" w:type="dxa"/>
            <w:vAlign w:val="center"/>
          </w:tcPr>
          <w:p w14:paraId="0EDE35B8"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124" w:type="dxa"/>
          </w:tcPr>
          <w:p w14:paraId="7DBF7D0D"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1371" w:type="dxa"/>
          </w:tcPr>
          <w:p w14:paraId="362D582E"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1396" w:type="dxa"/>
            <w:vAlign w:val="center"/>
          </w:tcPr>
          <w:p w14:paraId="049CAB51"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r>
      <w:tr w:rsidR="009E29AA" w:rsidRPr="009D1CFB" w14:paraId="6C5061CD" w14:textId="77777777">
        <w:trPr>
          <w:jc w:val="center"/>
        </w:trPr>
        <w:tc>
          <w:tcPr>
            <w:tcW w:w="3147" w:type="dxa"/>
            <w:vAlign w:val="center"/>
          </w:tcPr>
          <w:p w14:paraId="7E96EEFA"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配电终端管理</w:t>
            </w:r>
          </w:p>
        </w:tc>
        <w:tc>
          <w:tcPr>
            <w:tcW w:w="1276" w:type="dxa"/>
            <w:vAlign w:val="center"/>
          </w:tcPr>
          <w:p w14:paraId="7F5AF5F0"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124" w:type="dxa"/>
          </w:tcPr>
          <w:p w14:paraId="5F99E19C"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1371" w:type="dxa"/>
          </w:tcPr>
          <w:p w14:paraId="2D710D64"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1396" w:type="dxa"/>
            <w:vAlign w:val="center"/>
          </w:tcPr>
          <w:p w14:paraId="651B887F"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r>
      <w:tr w:rsidR="009E29AA" w:rsidRPr="009D1CFB" w14:paraId="0670F2A7" w14:textId="77777777">
        <w:trPr>
          <w:jc w:val="center"/>
        </w:trPr>
        <w:tc>
          <w:tcPr>
            <w:tcW w:w="3147" w:type="dxa"/>
            <w:vAlign w:val="center"/>
          </w:tcPr>
          <w:p w14:paraId="62C4E45D"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配电自动化缺陷分析</w:t>
            </w:r>
          </w:p>
        </w:tc>
        <w:tc>
          <w:tcPr>
            <w:tcW w:w="1276" w:type="dxa"/>
            <w:vAlign w:val="center"/>
          </w:tcPr>
          <w:p w14:paraId="3679BD65"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124" w:type="dxa"/>
          </w:tcPr>
          <w:p w14:paraId="77639DF6"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1371" w:type="dxa"/>
          </w:tcPr>
          <w:p w14:paraId="43AFD124"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1396" w:type="dxa"/>
            <w:vAlign w:val="center"/>
          </w:tcPr>
          <w:p w14:paraId="4AF725C6"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r>
      <w:tr w:rsidR="009E29AA" w:rsidRPr="009D1CFB" w14:paraId="543EE8FD" w14:textId="77777777">
        <w:trPr>
          <w:jc w:val="center"/>
        </w:trPr>
        <w:tc>
          <w:tcPr>
            <w:tcW w:w="3147" w:type="dxa"/>
            <w:vAlign w:val="center"/>
          </w:tcPr>
          <w:p w14:paraId="36199C5A"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设备（环境）状态监测</w:t>
            </w:r>
          </w:p>
        </w:tc>
        <w:tc>
          <w:tcPr>
            <w:tcW w:w="1276" w:type="dxa"/>
            <w:vAlign w:val="center"/>
          </w:tcPr>
          <w:p w14:paraId="0F8FFE91"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124" w:type="dxa"/>
          </w:tcPr>
          <w:p w14:paraId="2225BA4C"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1371" w:type="dxa"/>
          </w:tcPr>
          <w:p w14:paraId="1C68C33D"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1396" w:type="dxa"/>
            <w:vAlign w:val="center"/>
          </w:tcPr>
          <w:p w14:paraId="7A16B587"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r>
      <w:tr w:rsidR="009E29AA" w:rsidRPr="009D1CFB" w14:paraId="549F7884" w14:textId="77777777">
        <w:trPr>
          <w:jc w:val="center"/>
        </w:trPr>
        <w:tc>
          <w:tcPr>
            <w:tcW w:w="3147" w:type="dxa"/>
            <w:vAlign w:val="center"/>
          </w:tcPr>
          <w:p w14:paraId="0C7D0FF3"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配电网供电能力分析评估</w:t>
            </w:r>
          </w:p>
        </w:tc>
        <w:tc>
          <w:tcPr>
            <w:tcW w:w="1276" w:type="dxa"/>
            <w:vAlign w:val="center"/>
          </w:tcPr>
          <w:p w14:paraId="34D98F2E"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124" w:type="dxa"/>
          </w:tcPr>
          <w:p w14:paraId="1956B081"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1371" w:type="dxa"/>
          </w:tcPr>
          <w:p w14:paraId="2DBE01B5"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1396" w:type="dxa"/>
            <w:vAlign w:val="center"/>
          </w:tcPr>
          <w:p w14:paraId="6D54431C"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r>
      <w:tr w:rsidR="009D1CFB" w14:paraId="7056631D" w14:textId="77777777">
        <w:trPr>
          <w:jc w:val="center"/>
        </w:trPr>
        <w:tc>
          <w:tcPr>
            <w:tcW w:w="3147" w:type="dxa"/>
            <w:vAlign w:val="center"/>
          </w:tcPr>
          <w:p w14:paraId="6286183B" w14:textId="57EFFFC1" w:rsidR="009D1CFB" w:rsidRDefault="009D1CFB">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信息交互</w:t>
            </w:r>
          </w:p>
        </w:tc>
        <w:tc>
          <w:tcPr>
            <w:tcW w:w="1276" w:type="dxa"/>
            <w:vAlign w:val="center"/>
          </w:tcPr>
          <w:p w14:paraId="4D5C70D7" w14:textId="74B674B2" w:rsidR="009D1CFB" w:rsidRDefault="009D1CFB">
            <w:pPr>
              <w:autoSpaceDN w:val="0"/>
              <w:adjustRightInd/>
              <w:snapToGrid w:val="0"/>
              <w:spacing w:before="60" w:after="60"/>
              <w:jc w:val="center"/>
              <w:rPr>
                <w:rFonts w:ascii="宋体" w:hAnsi="宋体"/>
                <w:color w:val="000000" w:themeColor="text1"/>
                <w:kern w:val="21"/>
                <w:sz w:val="18"/>
              </w:rPr>
            </w:pPr>
            <w:r w:rsidRPr="009D1CFB">
              <w:rPr>
                <w:rFonts w:ascii="宋体" w:hAnsi="宋体" w:hint="eastAsia"/>
                <w:color w:val="000000" w:themeColor="text1"/>
                <w:kern w:val="21"/>
                <w:sz w:val="18"/>
              </w:rPr>
              <w:t>√</w:t>
            </w:r>
          </w:p>
        </w:tc>
        <w:tc>
          <w:tcPr>
            <w:tcW w:w="1124" w:type="dxa"/>
          </w:tcPr>
          <w:p w14:paraId="6E61C709" w14:textId="77777777" w:rsidR="009D1CFB" w:rsidRDefault="009D1CFB">
            <w:pPr>
              <w:autoSpaceDN w:val="0"/>
              <w:adjustRightInd/>
              <w:snapToGrid w:val="0"/>
              <w:spacing w:before="60" w:after="60"/>
              <w:jc w:val="center"/>
              <w:rPr>
                <w:rFonts w:ascii="宋体" w:hAnsi="宋体"/>
                <w:color w:val="000000" w:themeColor="text1"/>
                <w:kern w:val="21"/>
                <w:sz w:val="18"/>
              </w:rPr>
            </w:pPr>
          </w:p>
        </w:tc>
        <w:tc>
          <w:tcPr>
            <w:tcW w:w="1371" w:type="dxa"/>
          </w:tcPr>
          <w:p w14:paraId="381DA9CB" w14:textId="66743516" w:rsidR="009D1CFB" w:rsidRDefault="009D1CFB">
            <w:pPr>
              <w:autoSpaceDN w:val="0"/>
              <w:adjustRightInd/>
              <w:snapToGrid w:val="0"/>
              <w:spacing w:before="60" w:after="60"/>
              <w:jc w:val="center"/>
              <w:rPr>
                <w:rFonts w:ascii="宋体" w:hAnsi="宋体"/>
                <w:color w:val="000000" w:themeColor="text1"/>
                <w:kern w:val="21"/>
                <w:sz w:val="18"/>
              </w:rPr>
            </w:pPr>
            <w:r w:rsidRPr="009D1CFB">
              <w:rPr>
                <w:rFonts w:ascii="宋体" w:hAnsi="宋体" w:hint="eastAsia"/>
                <w:color w:val="000000" w:themeColor="text1"/>
                <w:kern w:val="21"/>
                <w:sz w:val="18"/>
              </w:rPr>
              <w:t>√</w:t>
            </w:r>
          </w:p>
        </w:tc>
        <w:tc>
          <w:tcPr>
            <w:tcW w:w="1396" w:type="dxa"/>
            <w:vAlign w:val="center"/>
          </w:tcPr>
          <w:p w14:paraId="65079E72" w14:textId="05EF6B8B" w:rsidR="009D1CFB" w:rsidRDefault="009D1CFB">
            <w:pPr>
              <w:autoSpaceDN w:val="0"/>
              <w:adjustRightInd/>
              <w:snapToGrid w:val="0"/>
              <w:spacing w:before="60" w:after="60"/>
              <w:jc w:val="center"/>
              <w:rPr>
                <w:rFonts w:ascii="宋体" w:hAnsi="宋体"/>
                <w:color w:val="000000" w:themeColor="text1"/>
                <w:kern w:val="21"/>
                <w:sz w:val="18"/>
              </w:rPr>
            </w:pPr>
            <w:r w:rsidRPr="009D1CFB">
              <w:rPr>
                <w:rFonts w:ascii="宋体" w:hAnsi="宋体" w:hint="eastAsia"/>
                <w:color w:val="000000" w:themeColor="text1"/>
                <w:kern w:val="21"/>
                <w:sz w:val="18"/>
              </w:rPr>
              <w:t>√</w:t>
            </w:r>
          </w:p>
        </w:tc>
      </w:tr>
      <w:tr w:rsidR="009E29AA" w14:paraId="54E78E20" w14:textId="77777777">
        <w:trPr>
          <w:jc w:val="center"/>
        </w:trPr>
        <w:tc>
          <w:tcPr>
            <w:tcW w:w="3147" w:type="dxa"/>
            <w:vAlign w:val="center"/>
          </w:tcPr>
          <w:p w14:paraId="04DF36CD"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信息共享与发布</w:t>
            </w:r>
          </w:p>
        </w:tc>
        <w:tc>
          <w:tcPr>
            <w:tcW w:w="1276" w:type="dxa"/>
            <w:vAlign w:val="center"/>
          </w:tcPr>
          <w:p w14:paraId="0245F798"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124" w:type="dxa"/>
          </w:tcPr>
          <w:p w14:paraId="513840A2"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1371" w:type="dxa"/>
          </w:tcPr>
          <w:p w14:paraId="76146C74" w14:textId="6DA1778C" w:rsidR="009E29AA" w:rsidRDefault="009E29AA">
            <w:pPr>
              <w:autoSpaceDN w:val="0"/>
              <w:adjustRightInd/>
              <w:snapToGrid w:val="0"/>
              <w:spacing w:before="60" w:after="60"/>
              <w:jc w:val="center"/>
              <w:rPr>
                <w:rFonts w:ascii="宋体" w:hAnsi="宋体"/>
                <w:color w:val="000000" w:themeColor="text1"/>
                <w:kern w:val="21"/>
                <w:sz w:val="18"/>
              </w:rPr>
            </w:pPr>
          </w:p>
        </w:tc>
        <w:tc>
          <w:tcPr>
            <w:tcW w:w="1396" w:type="dxa"/>
            <w:vAlign w:val="center"/>
          </w:tcPr>
          <w:p w14:paraId="08919AAD"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r>
      <w:tr w:rsidR="009E29AA" w14:paraId="59E8B9B3" w14:textId="77777777">
        <w:trPr>
          <w:jc w:val="center"/>
        </w:trPr>
        <w:tc>
          <w:tcPr>
            <w:tcW w:w="3147" w:type="dxa"/>
            <w:vAlign w:val="center"/>
          </w:tcPr>
          <w:p w14:paraId="52445311"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分布式电源接入与控制</w:t>
            </w:r>
          </w:p>
        </w:tc>
        <w:tc>
          <w:tcPr>
            <w:tcW w:w="1276" w:type="dxa"/>
            <w:vAlign w:val="center"/>
          </w:tcPr>
          <w:p w14:paraId="22338D2B"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1124" w:type="dxa"/>
          </w:tcPr>
          <w:p w14:paraId="2EBB63DE"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371" w:type="dxa"/>
          </w:tcPr>
          <w:p w14:paraId="65F30CCB"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396" w:type="dxa"/>
            <w:vAlign w:val="center"/>
          </w:tcPr>
          <w:p w14:paraId="383EBD16" w14:textId="77777777" w:rsidR="009E29AA" w:rsidRDefault="009E29AA">
            <w:pPr>
              <w:autoSpaceDN w:val="0"/>
              <w:adjustRightInd/>
              <w:snapToGrid w:val="0"/>
              <w:spacing w:before="60" w:after="60"/>
              <w:jc w:val="center"/>
              <w:rPr>
                <w:rFonts w:ascii="宋体" w:hAnsi="宋体"/>
                <w:color w:val="000000" w:themeColor="text1"/>
                <w:kern w:val="21"/>
                <w:sz w:val="18"/>
              </w:rPr>
            </w:pPr>
          </w:p>
        </w:tc>
      </w:tr>
      <w:tr w:rsidR="009E29AA" w14:paraId="37699F7E" w14:textId="77777777">
        <w:trPr>
          <w:jc w:val="center"/>
        </w:trPr>
        <w:tc>
          <w:tcPr>
            <w:tcW w:w="3147" w:type="dxa"/>
            <w:vAlign w:val="center"/>
          </w:tcPr>
          <w:p w14:paraId="5028F785"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sz w:val="18"/>
              </w:rPr>
              <w:t>专题图生成</w:t>
            </w:r>
          </w:p>
        </w:tc>
        <w:tc>
          <w:tcPr>
            <w:tcW w:w="1276" w:type="dxa"/>
            <w:vAlign w:val="center"/>
          </w:tcPr>
          <w:p w14:paraId="4EAC8DF2"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1124" w:type="dxa"/>
          </w:tcPr>
          <w:p w14:paraId="4CCE5494"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371" w:type="dxa"/>
          </w:tcPr>
          <w:p w14:paraId="228F9F8A"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396" w:type="dxa"/>
            <w:vAlign w:val="center"/>
          </w:tcPr>
          <w:p w14:paraId="7AE82894" w14:textId="77777777" w:rsidR="009E29AA" w:rsidRDefault="009E29AA">
            <w:pPr>
              <w:autoSpaceDN w:val="0"/>
              <w:adjustRightInd/>
              <w:snapToGrid w:val="0"/>
              <w:spacing w:before="60" w:after="60"/>
              <w:jc w:val="center"/>
              <w:rPr>
                <w:rFonts w:ascii="宋体" w:hAnsi="宋体"/>
                <w:color w:val="000000" w:themeColor="text1"/>
                <w:kern w:val="21"/>
                <w:sz w:val="18"/>
              </w:rPr>
            </w:pPr>
          </w:p>
        </w:tc>
      </w:tr>
      <w:tr w:rsidR="009E29AA" w14:paraId="2EEC6209" w14:textId="77777777">
        <w:trPr>
          <w:jc w:val="center"/>
        </w:trPr>
        <w:tc>
          <w:tcPr>
            <w:tcW w:w="3147" w:type="dxa"/>
            <w:vAlign w:val="center"/>
          </w:tcPr>
          <w:p w14:paraId="6A1863A3"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lastRenderedPageBreak/>
              <w:t>状态估计</w:t>
            </w:r>
          </w:p>
        </w:tc>
        <w:tc>
          <w:tcPr>
            <w:tcW w:w="1276" w:type="dxa"/>
            <w:vAlign w:val="center"/>
          </w:tcPr>
          <w:p w14:paraId="44B34D44"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1124" w:type="dxa"/>
          </w:tcPr>
          <w:p w14:paraId="2DA7F682"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371" w:type="dxa"/>
          </w:tcPr>
          <w:p w14:paraId="1FA893AC"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396" w:type="dxa"/>
            <w:vAlign w:val="center"/>
          </w:tcPr>
          <w:p w14:paraId="2135FB0A" w14:textId="77777777" w:rsidR="009E29AA" w:rsidRDefault="009E29AA">
            <w:pPr>
              <w:autoSpaceDN w:val="0"/>
              <w:adjustRightInd/>
              <w:snapToGrid w:val="0"/>
              <w:spacing w:before="60" w:after="60"/>
              <w:jc w:val="center"/>
              <w:rPr>
                <w:rFonts w:ascii="宋体" w:hAnsi="宋体"/>
                <w:color w:val="000000" w:themeColor="text1"/>
                <w:kern w:val="21"/>
                <w:sz w:val="18"/>
              </w:rPr>
            </w:pPr>
          </w:p>
        </w:tc>
      </w:tr>
      <w:tr w:rsidR="009E29AA" w14:paraId="21891520" w14:textId="77777777">
        <w:trPr>
          <w:jc w:val="center"/>
        </w:trPr>
        <w:tc>
          <w:tcPr>
            <w:tcW w:w="3147" w:type="dxa"/>
            <w:vAlign w:val="center"/>
          </w:tcPr>
          <w:p w14:paraId="3D79BDF9"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潮流计算</w:t>
            </w:r>
          </w:p>
        </w:tc>
        <w:tc>
          <w:tcPr>
            <w:tcW w:w="1276" w:type="dxa"/>
            <w:vAlign w:val="center"/>
          </w:tcPr>
          <w:p w14:paraId="0279D6F9"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1124" w:type="dxa"/>
          </w:tcPr>
          <w:p w14:paraId="1738B5F2"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371" w:type="dxa"/>
          </w:tcPr>
          <w:p w14:paraId="75A8D430"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396" w:type="dxa"/>
            <w:vAlign w:val="center"/>
          </w:tcPr>
          <w:p w14:paraId="68E12D05" w14:textId="77777777" w:rsidR="009E29AA" w:rsidRDefault="009E29AA">
            <w:pPr>
              <w:autoSpaceDN w:val="0"/>
              <w:adjustRightInd/>
              <w:snapToGrid w:val="0"/>
              <w:spacing w:before="60" w:after="60"/>
              <w:jc w:val="center"/>
              <w:rPr>
                <w:rFonts w:ascii="宋体" w:hAnsi="宋体"/>
                <w:color w:val="000000" w:themeColor="text1"/>
                <w:kern w:val="21"/>
                <w:sz w:val="18"/>
              </w:rPr>
            </w:pPr>
          </w:p>
        </w:tc>
      </w:tr>
      <w:tr w:rsidR="009E29AA" w14:paraId="51EC81DA" w14:textId="77777777">
        <w:trPr>
          <w:jc w:val="center"/>
        </w:trPr>
        <w:tc>
          <w:tcPr>
            <w:tcW w:w="3147" w:type="dxa"/>
            <w:vAlign w:val="center"/>
          </w:tcPr>
          <w:p w14:paraId="22FC2D37"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解合环分析</w:t>
            </w:r>
          </w:p>
        </w:tc>
        <w:tc>
          <w:tcPr>
            <w:tcW w:w="1276" w:type="dxa"/>
            <w:vAlign w:val="center"/>
          </w:tcPr>
          <w:p w14:paraId="3F5F607C"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1124" w:type="dxa"/>
          </w:tcPr>
          <w:p w14:paraId="49055627"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371" w:type="dxa"/>
          </w:tcPr>
          <w:p w14:paraId="6CC6FF97"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396" w:type="dxa"/>
            <w:vAlign w:val="center"/>
          </w:tcPr>
          <w:p w14:paraId="29483380" w14:textId="77777777" w:rsidR="009E29AA" w:rsidRDefault="009E29AA">
            <w:pPr>
              <w:autoSpaceDN w:val="0"/>
              <w:adjustRightInd/>
              <w:snapToGrid w:val="0"/>
              <w:spacing w:before="60" w:after="60"/>
              <w:jc w:val="center"/>
              <w:rPr>
                <w:rFonts w:ascii="宋体" w:hAnsi="宋体"/>
                <w:color w:val="000000" w:themeColor="text1"/>
                <w:kern w:val="21"/>
                <w:sz w:val="18"/>
              </w:rPr>
            </w:pPr>
          </w:p>
        </w:tc>
      </w:tr>
      <w:tr w:rsidR="009E29AA" w14:paraId="254BEC25" w14:textId="77777777">
        <w:trPr>
          <w:jc w:val="center"/>
        </w:trPr>
        <w:tc>
          <w:tcPr>
            <w:tcW w:w="3147" w:type="dxa"/>
            <w:vAlign w:val="center"/>
          </w:tcPr>
          <w:p w14:paraId="793E658E"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负荷预测</w:t>
            </w:r>
          </w:p>
        </w:tc>
        <w:tc>
          <w:tcPr>
            <w:tcW w:w="1276" w:type="dxa"/>
            <w:vAlign w:val="center"/>
          </w:tcPr>
          <w:p w14:paraId="69CADEDC"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1124" w:type="dxa"/>
          </w:tcPr>
          <w:p w14:paraId="26D49BE1"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371" w:type="dxa"/>
          </w:tcPr>
          <w:p w14:paraId="456CC72D"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396" w:type="dxa"/>
            <w:vAlign w:val="center"/>
          </w:tcPr>
          <w:p w14:paraId="7921EB47" w14:textId="77777777" w:rsidR="009E29AA" w:rsidRDefault="009E29AA">
            <w:pPr>
              <w:autoSpaceDN w:val="0"/>
              <w:adjustRightInd/>
              <w:snapToGrid w:val="0"/>
              <w:spacing w:before="60" w:after="60"/>
              <w:jc w:val="center"/>
              <w:rPr>
                <w:rFonts w:ascii="宋体" w:hAnsi="宋体"/>
                <w:color w:val="000000" w:themeColor="text1"/>
                <w:kern w:val="21"/>
                <w:sz w:val="18"/>
              </w:rPr>
            </w:pPr>
          </w:p>
        </w:tc>
      </w:tr>
      <w:tr w:rsidR="009E29AA" w14:paraId="48D5BA42" w14:textId="77777777">
        <w:trPr>
          <w:jc w:val="center"/>
        </w:trPr>
        <w:tc>
          <w:tcPr>
            <w:tcW w:w="3147" w:type="dxa"/>
            <w:vAlign w:val="center"/>
          </w:tcPr>
          <w:p w14:paraId="6CAF09E7"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网络重构</w:t>
            </w:r>
          </w:p>
        </w:tc>
        <w:tc>
          <w:tcPr>
            <w:tcW w:w="1276" w:type="dxa"/>
            <w:vAlign w:val="center"/>
          </w:tcPr>
          <w:p w14:paraId="121BC12E"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1124" w:type="dxa"/>
          </w:tcPr>
          <w:p w14:paraId="4DCEC8AB"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371" w:type="dxa"/>
          </w:tcPr>
          <w:p w14:paraId="10F5227D"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396" w:type="dxa"/>
            <w:vAlign w:val="center"/>
          </w:tcPr>
          <w:p w14:paraId="2738CB23" w14:textId="77777777" w:rsidR="009E29AA" w:rsidRDefault="009E29AA">
            <w:pPr>
              <w:autoSpaceDN w:val="0"/>
              <w:adjustRightInd/>
              <w:snapToGrid w:val="0"/>
              <w:spacing w:before="60" w:after="60"/>
              <w:jc w:val="center"/>
              <w:rPr>
                <w:rFonts w:ascii="宋体" w:hAnsi="宋体"/>
                <w:color w:val="000000" w:themeColor="text1"/>
                <w:kern w:val="21"/>
                <w:sz w:val="18"/>
              </w:rPr>
            </w:pPr>
          </w:p>
        </w:tc>
      </w:tr>
      <w:tr w:rsidR="009E29AA" w14:paraId="2FECF8B9" w14:textId="77777777">
        <w:trPr>
          <w:jc w:val="center"/>
        </w:trPr>
        <w:tc>
          <w:tcPr>
            <w:tcW w:w="3147" w:type="dxa"/>
            <w:vAlign w:val="center"/>
          </w:tcPr>
          <w:p w14:paraId="4A5746D3"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操作票</w:t>
            </w:r>
          </w:p>
        </w:tc>
        <w:tc>
          <w:tcPr>
            <w:tcW w:w="1276" w:type="dxa"/>
            <w:vAlign w:val="center"/>
          </w:tcPr>
          <w:p w14:paraId="1144E61F"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1124" w:type="dxa"/>
          </w:tcPr>
          <w:p w14:paraId="1B3CE218"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371" w:type="dxa"/>
          </w:tcPr>
          <w:p w14:paraId="09BA7A5B"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396" w:type="dxa"/>
            <w:vAlign w:val="center"/>
          </w:tcPr>
          <w:p w14:paraId="51F49B0C" w14:textId="77777777" w:rsidR="009E29AA" w:rsidRDefault="009E29AA">
            <w:pPr>
              <w:autoSpaceDN w:val="0"/>
              <w:adjustRightInd/>
              <w:snapToGrid w:val="0"/>
              <w:spacing w:before="60" w:after="60"/>
              <w:jc w:val="center"/>
              <w:rPr>
                <w:rFonts w:ascii="宋体" w:hAnsi="宋体"/>
                <w:color w:val="000000" w:themeColor="text1"/>
                <w:kern w:val="21"/>
                <w:sz w:val="18"/>
              </w:rPr>
            </w:pPr>
          </w:p>
        </w:tc>
      </w:tr>
      <w:tr w:rsidR="009E29AA" w14:paraId="0184713B" w14:textId="77777777">
        <w:trPr>
          <w:jc w:val="center"/>
        </w:trPr>
        <w:tc>
          <w:tcPr>
            <w:tcW w:w="3147" w:type="dxa"/>
            <w:vAlign w:val="center"/>
          </w:tcPr>
          <w:p w14:paraId="310E911F"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自愈控制</w:t>
            </w:r>
          </w:p>
        </w:tc>
        <w:tc>
          <w:tcPr>
            <w:tcW w:w="1276" w:type="dxa"/>
            <w:vAlign w:val="center"/>
          </w:tcPr>
          <w:p w14:paraId="16E229C8"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1124" w:type="dxa"/>
          </w:tcPr>
          <w:p w14:paraId="7D69971F"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371" w:type="dxa"/>
          </w:tcPr>
          <w:p w14:paraId="56D78CAD"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396" w:type="dxa"/>
            <w:vAlign w:val="center"/>
          </w:tcPr>
          <w:p w14:paraId="263CB1F9" w14:textId="77777777" w:rsidR="009E29AA" w:rsidRDefault="009E29AA">
            <w:pPr>
              <w:autoSpaceDN w:val="0"/>
              <w:adjustRightInd/>
              <w:snapToGrid w:val="0"/>
              <w:spacing w:before="60" w:after="60"/>
              <w:jc w:val="center"/>
              <w:rPr>
                <w:rFonts w:ascii="宋体" w:hAnsi="宋体"/>
                <w:color w:val="000000" w:themeColor="text1"/>
                <w:kern w:val="21"/>
                <w:sz w:val="18"/>
              </w:rPr>
            </w:pPr>
          </w:p>
        </w:tc>
      </w:tr>
      <w:tr w:rsidR="009E29AA" w14:paraId="0437912F" w14:textId="77777777">
        <w:trPr>
          <w:jc w:val="center"/>
        </w:trPr>
        <w:tc>
          <w:tcPr>
            <w:tcW w:w="3147" w:type="dxa"/>
            <w:vAlign w:val="center"/>
          </w:tcPr>
          <w:p w14:paraId="50F89AC2"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配电网经济运行</w:t>
            </w:r>
          </w:p>
        </w:tc>
        <w:tc>
          <w:tcPr>
            <w:tcW w:w="1276" w:type="dxa"/>
            <w:vAlign w:val="center"/>
          </w:tcPr>
          <w:p w14:paraId="6C55D267"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1124" w:type="dxa"/>
          </w:tcPr>
          <w:p w14:paraId="33759B20"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371" w:type="dxa"/>
          </w:tcPr>
          <w:p w14:paraId="41CCEF12"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396" w:type="dxa"/>
            <w:vAlign w:val="center"/>
          </w:tcPr>
          <w:p w14:paraId="6DFC5436" w14:textId="77777777" w:rsidR="009E29AA" w:rsidRDefault="009E29AA">
            <w:pPr>
              <w:autoSpaceDN w:val="0"/>
              <w:adjustRightInd/>
              <w:snapToGrid w:val="0"/>
              <w:spacing w:before="60" w:after="60"/>
              <w:jc w:val="center"/>
              <w:rPr>
                <w:rFonts w:ascii="宋体" w:hAnsi="宋体"/>
                <w:color w:val="000000" w:themeColor="text1"/>
                <w:kern w:val="21"/>
                <w:sz w:val="18"/>
              </w:rPr>
            </w:pPr>
          </w:p>
        </w:tc>
      </w:tr>
      <w:tr w:rsidR="009E29AA" w14:paraId="12D98CBB" w14:textId="77777777">
        <w:trPr>
          <w:jc w:val="center"/>
        </w:trPr>
        <w:tc>
          <w:tcPr>
            <w:tcW w:w="3147" w:type="dxa"/>
            <w:vAlign w:val="center"/>
          </w:tcPr>
          <w:p w14:paraId="62C96B66"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配网仿真与培训</w:t>
            </w:r>
          </w:p>
        </w:tc>
        <w:tc>
          <w:tcPr>
            <w:tcW w:w="1276" w:type="dxa"/>
            <w:vAlign w:val="center"/>
          </w:tcPr>
          <w:p w14:paraId="642A1227"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1124" w:type="dxa"/>
          </w:tcPr>
          <w:p w14:paraId="3D0743CD"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371" w:type="dxa"/>
          </w:tcPr>
          <w:p w14:paraId="5AC0DCF2"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w:t>
            </w:r>
          </w:p>
        </w:tc>
        <w:tc>
          <w:tcPr>
            <w:tcW w:w="1396" w:type="dxa"/>
            <w:vAlign w:val="center"/>
          </w:tcPr>
          <w:p w14:paraId="33E92913" w14:textId="77777777" w:rsidR="009E29AA" w:rsidRDefault="009E29AA">
            <w:pPr>
              <w:autoSpaceDN w:val="0"/>
              <w:adjustRightInd/>
              <w:snapToGrid w:val="0"/>
              <w:spacing w:before="60" w:after="60"/>
              <w:jc w:val="center"/>
              <w:rPr>
                <w:rFonts w:ascii="宋体" w:hAnsi="宋体"/>
                <w:color w:val="000000" w:themeColor="text1"/>
                <w:kern w:val="21"/>
                <w:sz w:val="18"/>
              </w:rPr>
            </w:pPr>
          </w:p>
        </w:tc>
      </w:tr>
    </w:tbl>
    <w:p w14:paraId="3EF898B5" w14:textId="77777777" w:rsidR="009E29AA" w:rsidRDefault="009E29AA"/>
    <w:p w14:paraId="62072920" w14:textId="77777777" w:rsidR="009E29AA" w:rsidRDefault="00776F09">
      <w:pPr>
        <w:pStyle w:val="1"/>
        <w:numPr>
          <w:ilvl w:val="0"/>
          <w:numId w:val="0"/>
        </w:numPr>
        <w:spacing w:beforeLines="100" w:before="312" w:afterLines="100" w:after="312" w:line="240" w:lineRule="auto"/>
        <w:rPr>
          <w:rFonts w:ascii="黑体" w:eastAsia="黑体" w:hAnsi="黑体"/>
          <w:b w:val="0"/>
          <w:sz w:val="21"/>
          <w:szCs w:val="21"/>
        </w:rPr>
      </w:pPr>
      <w:bookmarkStart w:id="1352" w:name="_Toc456120622"/>
      <w:bookmarkStart w:id="1353" w:name="_Toc456120677"/>
      <w:r>
        <w:rPr>
          <w:rFonts w:ascii="黑体" w:eastAsia="黑体" w:hAnsi="黑体" w:hint="eastAsia"/>
          <w:b w:val="0"/>
          <w:sz w:val="21"/>
          <w:szCs w:val="21"/>
        </w:rPr>
        <w:t>附录</w:t>
      </w:r>
      <w:r>
        <w:rPr>
          <w:rFonts w:ascii="黑体" w:eastAsia="黑体" w:hAnsi="黑体"/>
          <w:b w:val="0"/>
          <w:sz w:val="21"/>
          <w:szCs w:val="21"/>
        </w:rPr>
        <w:t xml:space="preserve"> </w:t>
      </w:r>
      <w:bookmarkEnd w:id="1346"/>
      <w:bookmarkEnd w:id="1347"/>
      <w:r>
        <w:rPr>
          <w:rFonts w:ascii="黑体" w:eastAsia="黑体" w:hAnsi="黑体"/>
          <w:b w:val="0"/>
          <w:sz w:val="21"/>
          <w:szCs w:val="21"/>
        </w:rPr>
        <w:t>B(</w:t>
      </w:r>
      <w:r>
        <w:rPr>
          <w:rFonts w:ascii="黑体" w:eastAsia="黑体" w:hAnsi="黑体" w:hint="eastAsia"/>
          <w:b w:val="0"/>
          <w:sz w:val="21"/>
          <w:szCs w:val="21"/>
        </w:rPr>
        <w:t>资料性附录</w:t>
      </w:r>
      <w:r>
        <w:rPr>
          <w:rFonts w:ascii="黑体" w:eastAsia="黑体" w:hAnsi="黑体"/>
          <w:b w:val="0"/>
          <w:sz w:val="21"/>
          <w:szCs w:val="21"/>
        </w:rPr>
        <w:t xml:space="preserve">) </w:t>
      </w:r>
      <w:r>
        <w:rPr>
          <w:rFonts w:ascii="黑体" w:eastAsia="黑体" w:hAnsi="黑体" w:hint="eastAsia"/>
          <w:b w:val="0"/>
          <w:sz w:val="21"/>
          <w:szCs w:val="21"/>
        </w:rPr>
        <w:t>配电自动化系统</w:t>
      </w:r>
      <w:r>
        <w:rPr>
          <w:rFonts w:ascii="黑体" w:eastAsia="黑体" w:hAnsi="黑体"/>
          <w:b w:val="0"/>
          <w:sz w:val="21"/>
          <w:szCs w:val="21"/>
        </w:rPr>
        <w:t>主站硬件典型配置</w:t>
      </w:r>
      <w:bookmarkEnd w:id="1348"/>
      <w:bookmarkEnd w:id="1352"/>
      <w:bookmarkEnd w:id="1353"/>
    </w:p>
    <w:bookmarkStart w:id="1354" w:name="OLE_LINK1"/>
    <w:bookmarkStart w:id="1355" w:name="_Toc372120946"/>
    <w:bookmarkStart w:id="1356" w:name="_Toc369873095"/>
    <w:bookmarkEnd w:id="1349"/>
    <w:bookmarkEnd w:id="1350"/>
    <w:bookmarkEnd w:id="1351"/>
    <w:p w14:paraId="686AF792" w14:textId="1E1BCFBF" w:rsidR="009E29AA" w:rsidRDefault="006D6596" w:rsidP="00EF7CAA">
      <w:pPr>
        <w:adjustRightInd/>
        <w:jc w:val="center"/>
        <w:rPr>
          <w:rFonts w:ascii="宋体" w:hAnsi="宋体"/>
          <w:color w:val="000000" w:themeColor="text1"/>
          <w:szCs w:val="21"/>
        </w:rPr>
      </w:pPr>
      <w:r>
        <w:object w:dxaOrig="17190" w:dyaOrig="10575" w14:anchorId="6DD441FE">
          <v:shape id="_x0000_i1027" type="#_x0000_t75" alt="" style="width:430.5pt;height:264pt" o:ole="">
            <v:imagedata r:id="rId25" o:title=""/>
          </v:shape>
          <o:OLEObject Type="Embed" ProgID="Visio.Drawing.11" ShapeID="_x0000_i1027" DrawAspect="Content" ObjectID="_1563115023" r:id="rId26"/>
        </w:object>
      </w:r>
      <w:bookmarkEnd w:id="1354"/>
    </w:p>
    <w:p w14:paraId="6AA88CA7" w14:textId="0E8BE869" w:rsidR="009E29AA" w:rsidRDefault="00776F09">
      <w:pPr>
        <w:snapToGrid w:val="0"/>
        <w:jc w:val="center"/>
        <w:rPr>
          <w:rFonts w:ascii="宋体" w:hAnsi="宋体"/>
          <w:color w:val="000000" w:themeColor="text1"/>
          <w:kern w:val="21"/>
        </w:rPr>
      </w:pPr>
      <w:r>
        <w:rPr>
          <w:rFonts w:ascii="宋体" w:hAnsi="宋体" w:hint="eastAsia"/>
          <w:color w:val="000000" w:themeColor="text1"/>
          <w:kern w:val="21"/>
        </w:rPr>
        <w:t>图</w:t>
      </w:r>
      <w:r w:rsidR="00481CAB">
        <w:rPr>
          <w:rFonts w:ascii="宋体" w:hAnsi="宋体" w:hint="eastAsia"/>
          <w:b/>
          <w:color w:val="000000" w:themeColor="text1"/>
          <w:kern w:val="21"/>
        </w:rPr>
        <w:t>B</w:t>
      </w:r>
      <w:r>
        <w:rPr>
          <w:rFonts w:ascii="宋体" w:hAnsi="宋体"/>
          <w:color w:val="000000" w:themeColor="text1"/>
          <w:kern w:val="21"/>
        </w:rPr>
        <w:t>-1</w:t>
      </w:r>
      <w:r>
        <w:rPr>
          <w:rFonts w:ascii="宋体" w:hAnsi="宋体" w:hint="eastAsia"/>
          <w:color w:val="000000" w:themeColor="text1"/>
          <w:kern w:val="21"/>
        </w:rPr>
        <w:t xml:space="preserve">　系统主站硬件配置参考图</w:t>
      </w:r>
    </w:p>
    <w:p w14:paraId="5F28E318" w14:textId="1266AF18"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配电主站从应用分布上主要分为生产控制大区实时监控、安全接入区公网数据采集、管理信息大区信息共享与发布等</w:t>
      </w:r>
      <w:r>
        <w:rPr>
          <w:rFonts w:ascii="宋体" w:hAnsi="宋体"/>
          <w:color w:val="000000" w:themeColor="text1"/>
          <w:kern w:val="21"/>
        </w:rPr>
        <w:t>3</w:t>
      </w:r>
      <w:r>
        <w:rPr>
          <w:rFonts w:ascii="宋体" w:hAnsi="宋体" w:hint="eastAsia"/>
          <w:color w:val="000000" w:themeColor="text1"/>
          <w:kern w:val="21"/>
        </w:rPr>
        <w:t>个部分，配电主站硬件可支持异地部署。功能部署、硬件节点分布配置见表</w:t>
      </w:r>
      <w:r w:rsidR="00481CAB">
        <w:rPr>
          <w:rFonts w:ascii="宋体" w:hAnsi="宋体" w:hint="eastAsia"/>
          <w:color w:val="000000" w:themeColor="text1"/>
          <w:kern w:val="21"/>
        </w:rPr>
        <w:t>B</w:t>
      </w:r>
      <w:r>
        <w:rPr>
          <w:rFonts w:ascii="宋体" w:hAnsi="宋体"/>
          <w:color w:val="000000" w:themeColor="text1"/>
          <w:kern w:val="21"/>
        </w:rPr>
        <w:t>-1</w:t>
      </w:r>
      <w:r>
        <w:rPr>
          <w:rFonts w:ascii="宋体" w:hAnsi="宋体" w:hint="eastAsia"/>
          <w:color w:val="000000" w:themeColor="text1"/>
          <w:kern w:val="21"/>
        </w:rPr>
        <w:t>：</w:t>
      </w:r>
    </w:p>
    <w:p w14:paraId="3E9CF64C" w14:textId="7D2508A2" w:rsidR="009E29AA" w:rsidRDefault="00776F09">
      <w:pPr>
        <w:adjustRightInd/>
        <w:spacing w:before="160" w:after="60" w:line="312" w:lineRule="exact"/>
        <w:jc w:val="center"/>
        <w:rPr>
          <w:rFonts w:ascii="宋体" w:hAnsi="宋体"/>
          <w:color w:val="000000" w:themeColor="text1"/>
          <w:kern w:val="21"/>
        </w:rPr>
      </w:pPr>
      <w:r>
        <w:rPr>
          <w:rFonts w:ascii="宋体" w:hAnsi="宋体" w:hint="eastAsia"/>
          <w:color w:val="000000" w:themeColor="text1"/>
          <w:kern w:val="21"/>
        </w:rPr>
        <w:t>表</w:t>
      </w:r>
      <w:r w:rsidR="00481CAB">
        <w:rPr>
          <w:rFonts w:ascii="宋体" w:hAnsi="宋体" w:hint="eastAsia"/>
          <w:b/>
          <w:color w:val="000000" w:themeColor="text1"/>
          <w:kern w:val="21"/>
        </w:rPr>
        <w:t>B</w:t>
      </w:r>
      <w:r>
        <w:rPr>
          <w:rFonts w:ascii="宋体" w:hAnsi="宋体"/>
          <w:color w:val="000000" w:themeColor="text1"/>
          <w:kern w:val="21"/>
        </w:rPr>
        <w:t>-1</w:t>
      </w:r>
      <w:r>
        <w:rPr>
          <w:rFonts w:ascii="宋体" w:hAnsi="宋体" w:hint="eastAsia"/>
          <w:color w:val="000000" w:themeColor="text1"/>
          <w:kern w:val="21"/>
        </w:rPr>
        <w:t xml:space="preserve">　配电主站功能部署与节点分布配置表</w:t>
      </w:r>
    </w:p>
    <w:tbl>
      <w:tblPr>
        <w:tblW w:w="9412"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4A0" w:firstRow="1" w:lastRow="0" w:firstColumn="1" w:lastColumn="0" w:noHBand="0" w:noVBand="1"/>
      </w:tblPr>
      <w:tblGrid>
        <w:gridCol w:w="1274"/>
        <w:gridCol w:w="2222"/>
        <w:gridCol w:w="5916"/>
      </w:tblGrid>
      <w:tr w:rsidR="009E29AA" w14:paraId="28968A2D" w14:textId="77777777">
        <w:trPr>
          <w:jc w:val="center"/>
        </w:trPr>
        <w:tc>
          <w:tcPr>
            <w:tcW w:w="1274" w:type="dxa"/>
            <w:vAlign w:val="center"/>
          </w:tcPr>
          <w:p w14:paraId="26A18EA3"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安全区</w:t>
            </w:r>
          </w:p>
        </w:tc>
        <w:tc>
          <w:tcPr>
            <w:tcW w:w="2222" w:type="dxa"/>
            <w:vAlign w:val="center"/>
          </w:tcPr>
          <w:p w14:paraId="1EE9D291"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硬件配置</w:t>
            </w:r>
          </w:p>
        </w:tc>
        <w:tc>
          <w:tcPr>
            <w:tcW w:w="5916" w:type="dxa"/>
            <w:vAlign w:val="center"/>
          </w:tcPr>
          <w:p w14:paraId="0B3FC5DE"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功　能　说　明</w:t>
            </w:r>
          </w:p>
        </w:tc>
      </w:tr>
      <w:tr w:rsidR="009E29AA" w14:paraId="46C41065" w14:textId="77777777">
        <w:trPr>
          <w:jc w:val="center"/>
        </w:trPr>
        <w:tc>
          <w:tcPr>
            <w:tcW w:w="1274" w:type="dxa"/>
            <w:vMerge w:val="restart"/>
            <w:vAlign w:val="center"/>
          </w:tcPr>
          <w:p w14:paraId="323FA07D"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生产控制</w:t>
            </w:r>
          </w:p>
          <w:p w14:paraId="4DFCA178"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大区</w:t>
            </w:r>
          </w:p>
        </w:tc>
        <w:tc>
          <w:tcPr>
            <w:tcW w:w="2222" w:type="dxa"/>
            <w:vAlign w:val="center"/>
          </w:tcPr>
          <w:p w14:paraId="6FCB4C10"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前置服务器</w:t>
            </w:r>
          </w:p>
        </w:tc>
        <w:tc>
          <w:tcPr>
            <w:tcW w:w="5916" w:type="dxa"/>
            <w:vAlign w:val="center"/>
          </w:tcPr>
          <w:p w14:paraId="6531E8FD" w14:textId="77777777" w:rsidR="009E29AA" w:rsidRDefault="00776F09" w:rsidP="00965212">
            <w:pPr>
              <w:autoSpaceDN w:val="0"/>
              <w:adjustRightInd/>
              <w:snapToGrid w:val="0"/>
              <w:spacing w:before="60" w:after="60"/>
              <w:jc w:val="left"/>
              <w:rPr>
                <w:rFonts w:ascii="宋体" w:hAnsi="宋体"/>
                <w:color w:val="000000" w:themeColor="text1"/>
                <w:kern w:val="21"/>
                <w:sz w:val="18"/>
                <w:szCs w:val="32"/>
              </w:rPr>
            </w:pPr>
            <w:r>
              <w:rPr>
                <w:rFonts w:ascii="宋体" w:hAnsi="宋体" w:hint="eastAsia"/>
                <w:color w:val="000000" w:themeColor="text1"/>
                <w:kern w:val="21"/>
                <w:sz w:val="18"/>
              </w:rPr>
              <w:t>完成配电数据采集与监控数据采集、系统时钟和对时的功能。</w:t>
            </w:r>
          </w:p>
        </w:tc>
      </w:tr>
      <w:tr w:rsidR="009E29AA" w14:paraId="3A104F54" w14:textId="77777777">
        <w:trPr>
          <w:jc w:val="center"/>
        </w:trPr>
        <w:tc>
          <w:tcPr>
            <w:tcW w:w="1274" w:type="dxa"/>
            <w:vMerge/>
            <w:vAlign w:val="center"/>
          </w:tcPr>
          <w:p w14:paraId="6AB5CE67"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2222" w:type="dxa"/>
            <w:vAlign w:val="center"/>
          </w:tcPr>
          <w:p w14:paraId="5BBC2BD8"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数据库服务器</w:t>
            </w:r>
          </w:p>
        </w:tc>
        <w:tc>
          <w:tcPr>
            <w:tcW w:w="5916" w:type="dxa"/>
            <w:vAlign w:val="center"/>
          </w:tcPr>
          <w:p w14:paraId="5CEAE2EC" w14:textId="77777777" w:rsidR="009E29AA" w:rsidRDefault="00776F09" w:rsidP="00965212">
            <w:pPr>
              <w:autoSpaceDN w:val="0"/>
              <w:adjustRightInd/>
              <w:snapToGrid w:val="0"/>
              <w:spacing w:before="60" w:after="60"/>
              <w:jc w:val="left"/>
              <w:rPr>
                <w:rFonts w:ascii="宋体" w:hAnsi="宋体"/>
                <w:color w:val="000000" w:themeColor="text1"/>
                <w:kern w:val="21"/>
                <w:sz w:val="18"/>
                <w:szCs w:val="32"/>
              </w:rPr>
            </w:pPr>
            <w:r>
              <w:rPr>
                <w:rFonts w:ascii="宋体" w:hAnsi="宋体" w:hint="eastAsia"/>
                <w:color w:val="000000" w:themeColor="text1"/>
                <w:kern w:val="21"/>
                <w:sz w:val="18"/>
              </w:rPr>
              <w:t>配网模型存储</w:t>
            </w:r>
          </w:p>
        </w:tc>
      </w:tr>
      <w:tr w:rsidR="009E29AA" w14:paraId="157FCFA5" w14:textId="77777777">
        <w:trPr>
          <w:jc w:val="center"/>
        </w:trPr>
        <w:tc>
          <w:tcPr>
            <w:tcW w:w="1274" w:type="dxa"/>
            <w:vMerge/>
            <w:vAlign w:val="center"/>
          </w:tcPr>
          <w:p w14:paraId="1EC009F5"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2222" w:type="dxa"/>
            <w:vAlign w:val="center"/>
          </w:tcPr>
          <w:p w14:paraId="484AB792"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color w:val="000000" w:themeColor="text1"/>
                <w:kern w:val="21"/>
                <w:sz w:val="18"/>
              </w:rPr>
              <w:t>SCADA/应用服务器</w:t>
            </w:r>
          </w:p>
        </w:tc>
        <w:tc>
          <w:tcPr>
            <w:tcW w:w="5916" w:type="dxa"/>
            <w:vAlign w:val="center"/>
          </w:tcPr>
          <w:p w14:paraId="75714563" w14:textId="77777777" w:rsidR="009E29AA" w:rsidRDefault="00776F09" w:rsidP="00965212">
            <w:pPr>
              <w:autoSpaceDN w:val="0"/>
              <w:adjustRightInd/>
              <w:snapToGrid w:val="0"/>
              <w:spacing w:before="60" w:after="60"/>
              <w:jc w:val="left"/>
              <w:rPr>
                <w:rFonts w:ascii="宋体" w:hAnsi="宋体"/>
                <w:color w:val="000000" w:themeColor="text1"/>
                <w:kern w:val="21"/>
                <w:sz w:val="18"/>
                <w:szCs w:val="32"/>
              </w:rPr>
            </w:pPr>
            <w:r>
              <w:rPr>
                <w:rFonts w:ascii="宋体" w:hAnsi="宋体" w:hint="eastAsia"/>
                <w:color w:val="000000" w:themeColor="text1"/>
                <w:kern w:val="21"/>
                <w:sz w:val="18"/>
              </w:rPr>
              <w:t>完成配电数据采集与监控数据处理、操作与控制、事故反演、多态多应用、图形模型管理、权限管理、告警服务、报表管理、系统运行管理、终端运行工况监视等功能</w:t>
            </w:r>
          </w:p>
        </w:tc>
      </w:tr>
      <w:tr w:rsidR="009E29AA" w14:paraId="08A67C25" w14:textId="77777777">
        <w:trPr>
          <w:jc w:val="center"/>
        </w:trPr>
        <w:tc>
          <w:tcPr>
            <w:tcW w:w="1274" w:type="dxa"/>
            <w:vMerge/>
            <w:vAlign w:val="center"/>
          </w:tcPr>
          <w:p w14:paraId="634D96F9"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2222" w:type="dxa"/>
            <w:vAlign w:val="center"/>
          </w:tcPr>
          <w:p w14:paraId="32A5CAD7"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图模调试服务器</w:t>
            </w:r>
          </w:p>
        </w:tc>
        <w:tc>
          <w:tcPr>
            <w:tcW w:w="5916" w:type="dxa"/>
            <w:vAlign w:val="center"/>
          </w:tcPr>
          <w:p w14:paraId="1D6361AA" w14:textId="77777777" w:rsidR="009E29AA" w:rsidRDefault="00776F09" w:rsidP="00965212">
            <w:pPr>
              <w:autoSpaceDN w:val="0"/>
              <w:adjustRightInd/>
              <w:snapToGrid w:val="0"/>
              <w:spacing w:before="60" w:after="60"/>
              <w:jc w:val="left"/>
              <w:rPr>
                <w:rFonts w:ascii="宋体" w:hAnsi="宋体"/>
                <w:color w:val="000000" w:themeColor="text1"/>
                <w:kern w:val="21"/>
                <w:sz w:val="18"/>
                <w:szCs w:val="32"/>
              </w:rPr>
            </w:pPr>
            <w:r>
              <w:rPr>
                <w:rFonts w:ascii="宋体" w:hAnsi="宋体" w:hint="eastAsia"/>
                <w:color w:val="000000" w:themeColor="text1"/>
                <w:kern w:val="21"/>
                <w:sz w:val="18"/>
              </w:rPr>
              <w:t>完成配电终端调试接入，提供未来态到实时态的转换功能。</w:t>
            </w:r>
          </w:p>
        </w:tc>
      </w:tr>
      <w:tr w:rsidR="009E29AA" w14:paraId="5A983EDF" w14:textId="77777777">
        <w:trPr>
          <w:jc w:val="center"/>
        </w:trPr>
        <w:tc>
          <w:tcPr>
            <w:tcW w:w="1274" w:type="dxa"/>
            <w:vMerge/>
            <w:vAlign w:val="center"/>
          </w:tcPr>
          <w:p w14:paraId="75F5528F"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2222" w:type="dxa"/>
            <w:vAlign w:val="center"/>
          </w:tcPr>
          <w:p w14:paraId="5F6D1DDA"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信息交换</w:t>
            </w:r>
            <w:r>
              <w:rPr>
                <w:rFonts w:ascii="宋体" w:hAnsi="宋体"/>
                <w:color w:val="000000" w:themeColor="text1"/>
                <w:kern w:val="21"/>
                <w:sz w:val="18"/>
              </w:rPr>
              <w:t>总线</w:t>
            </w:r>
            <w:r>
              <w:rPr>
                <w:rFonts w:ascii="宋体" w:hAnsi="宋体" w:hint="eastAsia"/>
                <w:color w:val="000000" w:themeColor="text1"/>
                <w:kern w:val="21"/>
                <w:sz w:val="18"/>
              </w:rPr>
              <w:t>服务器</w:t>
            </w:r>
          </w:p>
        </w:tc>
        <w:tc>
          <w:tcPr>
            <w:tcW w:w="5916" w:type="dxa"/>
            <w:vAlign w:val="center"/>
          </w:tcPr>
          <w:p w14:paraId="781F0F3B" w14:textId="77777777" w:rsidR="009E29AA" w:rsidRDefault="00776F09" w:rsidP="00965212">
            <w:pPr>
              <w:autoSpaceDN w:val="0"/>
              <w:adjustRightInd/>
              <w:snapToGrid w:val="0"/>
              <w:spacing w:before="60" w:after="60"/>
              <w:jc w:val="left"/>
              <w:rPr>
                <w:rFonts w:ascii="宋体" w:hAnsi="宋体"/>
                <w:color w:val="000000" w:themeColor="text1"/>
                <w:kern w:val="21"/>
                <w:sz w:val="18"/>
                <w:szCs w:val="32"/>
              </w:rPr>
            </w:pPr>
            <w:r>
              <w:rPr>
                <w:rFonts w:ascii="宋体" w:hAnsi="宋体" w:hint="eastAsia"/>
                <w:color w:val="000000" w:themeColor="text1"/>
                <w:kern w:val="21"/>
                <w:sz w:val="18"/>
              </w:rPr>
              <w:t>完成</w:t>
            </w:r>
            <w:r>
              <w:rPr>
                <w:rFonts w:ascii="宋体" w:hAnsi="宋体"/>
                <w:color w:val="000000" w:themeColor="text1"/>
                <w:kern w:val="21"/>
                <w:sz w:val="18"/>
              </w:rPr>
              <w:t>I/II生产控制大区</w:t>
            </w:r>
            <w:r>
              <w:rPr>
                <w:rFonts w:ascii="宋体" w:hAnsi="宋体" w:hint="eastAsia"/>
                <w:color w:val="000000" w:themeColor="text1"/>
                <w:kern w:val="21"/>
                <w:sz w:val="18"/>
              </w:rPr>
              <w:t>数据与</w:t>
            </w:r>
            <w:r>
              <w:rPr>
                <w:rFonts w:ascii="宋体" w:hAnsi="宋体"/>
                <w:color w:val="000000" w:themeColor="text1"/>
                <w:kern w:val="21"/>
                <w:sz w:val="18"/>
              </w:rPr>
              <w:t>信息</w:t>
            </w:r>
            <w:r>
              <w:rPr>
                <w:rFonts w:ascii="宋体" w:hAnsi="宋体" w:hint="eastAsia"/>
                <w:color w:val="000000" w:themeColor="text1"/>
                <w:kern w:val="21"/>
                <w:sz w:val="18"/>
              </w:rPr>
              <w:t>交互等功能。</w:t>
            </w:r>
          </w:p>
        </w:tc>
      </w:tr>
      <w:tr w:rsidR="00AB6D76" w14:paraId="550917F7" w14:textId="77777777">
        <w:trPr>
          <w:jc w:val="center"/>
        </w:trPr>
        <w:tc>
          <w:tcPr>
            <w:tcW w:w="1274" w:type="dxa"/>
            <w:vMerge/>
            <w:vAlign w:val="center"/>
          </w:tcPr>
          <w:p w14:paraId="3F0E3363" w14:textId="77777777" w:rsidR="00AB6D76" w:rsidRDefault="00AB6D76">
            <w:pPr>
              <w:autoSpaceDN w:val="0"/>
              <w:adjustRightInd/>
              <w:snapToGrid w:val="0"/>
              <w:spacing w:before="60" w:after="60"/>
              <w:jc w:val="center"/>
              <w:rPr>
                <w:rFonts w:ascii="宋体" w:hAnsi="宋体"/>
                <w:color w:val="000000" w:themeColor="text1"/>
                <w:kern w:val="21"/>
                <w:sz w:val="18"/>
              </w:rPr>
            </w:pPr>
          </w:p>
        </w:tc>
        <w:tc>
          <w:tcPr>
            <w:tcW w:w="2222" w:type="dxa"/>
            <w:vAlign w:val="center"/>
          </w:tcPr>
          <w:p w14:paraId="1ED640D9" w14:textId="4928570F" w:rsidR="00AB6D76" w:rsidRDefault="00AB6D76">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内网安全监视服务器</w:t>
            </w:r>
          </w:p>
        </w:tc>
        <w:tc>
          <w:tcPr>
            <w:tcW w:w="5916" w:type="dxa"/>
            <w:vAlign w:val="center"/>
          </w:tcPr>
          <w:p w14:paraId="1C827D2E" w14:textId="69A8A11B" w:rsidR="00AB6D76" w:rsidRDefault="00AB6D76">
            <w:pPr>
              <w:autoSpaceDN w:val="0"/>
              <w:adjustRightInd/>
              <w:snapToGrid w:val="0"/>
              <w:spacing w:before="60" w:after="60"/>
              <w:jc w:val="left"/>
              <w:rPr>
                <w:rFonts w:ascii="宋体" w:hAnsi="宋体"/>
                <w:color w:val="000000" w:themeColor="text1"/>
                <w:kern w:val="21"/>
                <w:sz w:val="18"/>
              </w:rPr>
            </w:pPr>
            <w:r>
              <w:rPr>
                <w:rFonts w:ascii="宋体" w:hAnsi="宋体" w:hint="eastAsia"/>
                <w:color w:val="000000" w:themeColor="text1"/>
                <w:kern w:val="21"/>
                <w:sz w:val="18"/>
              </w:rPr>
              <w:t>完成内网系统安全状态的实时监视等功能</w:t>
            </w:r>
          </w:p>
        </w:tc>
      </w:tr>
      <w:tr w:rsidR="009E29AA" w14:paraId="40855E3F" w14:textId="77777777">
        <w:trPr>
          <w:jc w:val="center"/>
        </w:trPr>
        <w:tc>
          <w:tcPr>
            <w:tcW w:w="1274" w:type="dxa"/>
            <w:vMerge/>
            <w:vAlign w:val="center"/>
          </w:tcPr>
          <w:p w14:paraId="1DB0D558"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2222" w:type="dxa"/>
            <w:vAlign w:val="center"/>
          </w:tcPr>
          <w:p w14:paraId="23F54CC3"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工作站</w:t>
            </w:r>
          </w:p>
        </w:tc>
        <w:tc>
          <w:tcPr>
            <w:tcW w:w="5916" w:type="dxa"/>
            <w:vAlign w:val="center"/>
          </w:tcPr>
          <w:p w14:paraId="148EACBC" w14:textId="5AB3643A" w:rsidR="009E29AA" w:rsidRDefault="00776F09" w:rsidP="00965212">
            <w:pPr>
              <w:autoSpaceDN w:val="0"/>
              <w:adjustRightInd/>
              <w:snapToGrid w:val="0"/>
              <w:spacing w:before="60" w:after="60"/>
              <w:jc w:val="left"/>
              <w:rPr>
                <w:rFonts w:ascii="宋体" w:hAnsi="宋体"/>
                <w:color w:val="000000" w:themeColor="text1"/>
                <w:kern w:val="21"/>
                <w:sz w:val="18"/>
                <w:szCs w:val="32"/>
              </w:rPr>
            </w:pPr>
            <w:r>
              <w:rPr>
                <w:rFonts w:ascii="宋体" w:hAnsi="宋体" w:hint="eastAsia"/>
                <w:color w:val="000000" w:themeColor="text1"/>
                <w:kern w:val="21"/>
                <w:sz w:val="18"/>
              </w:rPr>
              <w:t>包括配调工作站、维护工作站</w:t>
            </w:r>
            <w:r w:rsidR="00AB6D76">
              <w:rPr>
                <w:rFonts w:ascii="宋体" w:hAnsi="宋体" w:hint="eastAsia"/>
                <w:color w:val="000000" w:themeColor="text1"/>
                <w:kern w:val="21"/>
                <w:sz w:val="18"/>
              </w:rPr>
              <w:t>、安全监视工作站</w:t>
            </w:r>
            <w:r>
              <w:rPr>
                <w:rFonts w:ascii="宋体" w:hAnsi="宋体" w:hint="eastAsia"/>
                <w:color w:val="000000" w:themeColor="text1"/>
                <w:kern w:val="21"/>
                <w:sz w:val="18"/>
              </w:rPr>
              <w:t>等。</w:t>
            </w:r>
          </w:p>
        </w:tc>
      </w:tr>
      <w:tr w:rsidR="009E29AA" w14:paraId="31720744" w14:textId="77777777">
        <w:trPr>
          <w:jc w:val="center"/>
        </w:trPr>
        <w:tc>
          <w:tcPr>
            <w:tcW w:w="1274" w:type="dxa"/>
            <w:vMerge w:val="restart"/>
            <w:vAlign w:val="center"/>
          </w:tcPr>
          <w:p w14:paraId="577D6855" w14:textId="77777777" w:rsidR="009E29AA" w:rsidRDefault="009E29AA">
            <w:pPr>
              <w:autoSpaceDN w:val="0"/>
              <w:adjustRightInd/>
              <w:snapToGrid w:val="0"/>
              <w:spacing w:before="60" w:after="60"/>
              <w:jc w:val="center"/>
              <w:rPr>
                <w:rFonts w:ascii="宋体" w:hAnsi="宋体"/>
                <w:color w:val="000000" w:themeColor="text1"/>
                <w:kern w:val="21"/>
                <w:sz w:val="18"/>
              </w:rPr>
            </w:pPr>
          </w:p>
          <w:p w14:paraId="01186FBB" w14:textId="77777777" w:rsidR="009E29AA" w:rsidRDefault="009E29AA">
            <w:pPr>
              <w:autoSpaceDN w:val="0"/>
              <w:adjustRightInd/>
              <w:snapToGrid w:val="0"/>
              <w:spacing w:before="60" w:after="60"/>
              <w:jc w:val="center"/>
              <w:rPr>
                <w:rFonts w:ascii="宋体" w:hAnsi="宋体"/>
                <w:color w:val="000000" w:themeColor="text1"/>
                <w:kern w:val="21"/>
                <w:sz w:val="18"/>
              </w:rPr>
            </w:pPr>
          </w:p>
          <w:p w14:paraId="21830D29"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管理信息</w:t>
            </w:r>
          </w:p>
          <w:p w14:paraId="3B9CA886"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大区</w:t>
            </w:r>
          </w:p>
        </w:tc>
        <w:tc>
          <w:tcPr>
            <w:tcW w:w="2222" w:type="dxa"/>
            <w:vAlign w:val="center"/>
          </w:tcPr>
          <w:p w14:paraId="03F9FEBA"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前置服务器</w:t>
            </w:r>
          </w:p>
        </w:tc>
        <w:tc>
          <w:tcPr>
            <w:tcW w:w="5916" w:type="dxa"/>
            <w:vAlign w:val="center"/>
          </w:tcPr>
          <w:p w14:paraId="28ADDFDE" w14:textId="77777777" w:rsidR="009E29AA" w:rsidRDefault="00776F09" w:rsidP="00965212">
            <w:pPr>
              <w:autoSpaceDN w:val="0"/>
              <w:adjustRightInd/>
              <w:snapToGrid w:val="0"/>
              <w:spacing w:before="60" w:after="60"/>
              <w:jc w:val="left"/>
              <w:rPr>
                <w:rFonts w:ascii="宋体" w:hAnsi="宋体"/>
                <w:color w:val="000000" w:themeColor="text1"/>
                <w:kern w:val="21"/>
                <w:sz w:val="18"/>
                <w:szCs w:val="32"/>
              </w:rPr>
            </w:pPr>
            <w:r>
              <w:rPr>
                <w:rFonts w:ascii="宋体" w:hAnsi="宋体" w:hint="eastAsia"/>
                <w:color w:val="000000" w:themeColor="text1"/>
                <w:kern w:val="21"/>
                <w:sz w:val="18"/>
              </w:rPr>
              <w:t>完成配电数据采集与监控数据采集、系统时钟和对时的功能。</w:t>
            </w:r>
          </w:p>
        </w:tc>
      </w:tr>
      <w:tr w:rsidR="009E29AA" w14:paraId="00375D7A" w14:textId="77777777">
        <w:trPr>
          <w:jc w:val="center"/>
        </w:trPr>
        <w:tc>
          <w:tcPr>
            <w:tcW w:w="1274" w:type="dxa"/>
            <w:vMerge/>
            <w:vAlign w:val="center"/>
          </w:tcPr>
          <w:p w14:paraId="7E8D7758"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2222" w:type="dxa"/>
            <w:vAlign w:val="center"/>
          </w:tcPr>
          <w:p w14:paraId="14285B4A"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color w:val="000000" w:themeColor="text1"/>
                <w:kern w:val="21"/>
                <w:sz w:val="18"/>
              </w:rPr>
              <w:t>SCADA/应用服务器</w:t>
            </w:r>
          </w:p>
        </w:tc>
        <w:tc>
          <w:tcPr>
            <w:tcW w:w="5916" w:type="dxa"/>
            <w:vAlign w:val="center"/>
          </w:tcPr>
          <w:p w14:paraId="6B42E425" w14:textId="77777777" w:rsidR="009E29AA" w:rsidRDefault="00776F09" w:rsidP="00965212">
            <w:pPr>
              <w:autoSpaceDN w:val="0"/>
              <w:adjustRightInd/>
              <w:snapToGrid w:val="0"/>
              <w:spacing w:before="60" w:after="60"/>
              <w:jc w:val="left"/>
              <w:rPr>
                <w:rFonts w:ascii="宋体" w:hAnsi="宋体"/>
                <w:color w:val="000000" w:themeColor="text1"/>
                <w:kern w:val="21"/>
                <w:sz w:val="18"/>
                <w:szCs w:val="32"/>
              </w:rPr>
            </w:pPr>
            <w:r>
              <w:rPr>
                <w:rFonts w:ascii="宋体" w:hAnsi="宋体" w:hint="eastAsia"/>
                <w:color w:val="000000" w:themeColor="text1"/>
                <w:kern w:val="21"/>
                <w:sz w:val="18"/>
              </w:rPr>
              <w:t>完成配电数据采集与监控数据处理、操作与控制、事故反演、多态多应用、图形模型管理、权限管理、告警服务、报表管理、系统运行管理、终端运行工况监视等功能</w:t>
            </w:r>
          </w:p>
        </w:tc>
      </w:tr>
      <w:tr w:rsidR="009E29AA" w14:paraId="1CACE95B" w14:textId="77777777">
        <w:trPr>
          <w:jc w:val="center"/>
        </w:trPr>
        <w:tc>
          <w:tcPr>
            <w:tcW w:w="1274" w:type="dxa"/>
            <w:vMerge/>
            <w:vAlign w:val="center"/>
          </w:tcPr>
          <w:p w14:paraId="6709B283"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2222" w:type="dxa"/>
            <w:vAlign w:val="center"/>
          </w:tcPr>
          <w:p w14:paraId="7A123756"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信息交换</w:t>
            </w:r>
            <w:r>
              <w:rPr>
                <w:rFonts w:ascii="宋体" w:hAnsi="宋体"/>
                <w:color w:val="000000" w:themeColor="text1"/>
                <w:kern w:val="21"/>
                <w:sz w:val="18"/>
              </w:rPr>
              <w:t>总线</w:t>
            </w:r>
            <w:r>
              <w:rPr>
                <w:rFonts w:ascii="宋体" w:hAnsi="宋体" w:hint="eastAsia"/>
                <w:color w:val="000000" w:themeColor="text1"/>
                <w:kern w:val="21"/>
                <w:sz w:val="18"/>
              </w:rPr>
              <w:t>服务器</w:t>
            </w:r>
          </w:p>
        </w:tc>
        <w:tc>
          <w:tcPr>
            <w:tcW w:w="5916" w:type="dxa"/>
            <w:vAlign w:val="center"/>
          </w:tcPr>
          <w:p w14:paraId="27E1CE1D" w14:textId="77777777" w:rsidR="009E29AA" w:rsidRDefault="00776F09" w:rsidP="00965212">
            <w:pPr>
              <w:autoSpaceDN w:val="0"/>
              <w:adjustRightInd/>
              <w:snapToGrid w:val="0"/>
              <w:spacing w:before="60" w:after="60"/>
              <w:jc w:val="left"/>
              <w:rPr>
                <w:rFonts w:ascii="宋体" w:hAnsi="宋体"/>
                <w:color w:val="000000" w:themeColor="text1"/>
                <w:kern w:val="21"/>
                <w:sz w:val="18"/>
                <w:szCs w:val="32"/>
              </w:rPr>
            </w:pPr>
            <w:r>
              <w:rPr>
                <w:rFonts w:ascii="宋体" w:hAnsi="宋体" w:hint="eastAsia"/>
                <w:color w:val="000000" w:themeColor="text1"/>
                <w:kern w:val="21"/>
                <w:sz w:val="18"/>
              </w:rPr>
              <w:t>完成</w:t>
            </w:r>
            <w:r>
              <w:rPr>
                <w:rFonts w:ascii="宋体" w:hAnsi="宋体"/>
                <w:color w:val="000000" w:themeColor="text1"/>
                <w:kern w:val="21"/>
                <w:sz w:val="18"/>
              </w:rPr>
              <w:t>I/II生产控制大区</w:t>
            </w:r>
            <w:r>
              <w:rPr>
                <w:rFonts w:ascii="宋体" w:hAnsi="宋体" w:hint="eastAsia"/>
                <w:color w:val="000000" w:themeColor="text1"/>
                <w:kern w:val="21"/>
                <w:sz w:val="18"/>
              </w:rPr>
              <w:t>数据与</w:t>
            </w:r>
            <w:r>
              <w:rPr>
                <w:rFonts w:ascii="宋体" w:hAnsi="宋体"/>
                <w:color w:val="000000" w:themeColor="text1"/>
                <w:kern w:val="21"/>
                <w:sz w:val="18"/>
              </w:rPr>
              <w:t>信息</w:t>
            </w:r>
            <w:r>
              <w:rPr>
                <w:rFonts w:ascii="宋体" w:hAnsi="宋体" w:hint="eastAsia"/>
                <w:color w:val="000000" w:themeColor="text1"/>
                <w:kern w:val="21"/>
                <w:sz w:val="18"/>
              </w:rPr>
              <w:t>交互</w:t>
            </w:r>
            <w:r>
              <w:rPr>
                <w:rFonts w:ascii="宋体" w:hAnsi="宋体"/>
                <w:color w:val="000000" w:themeColor="text1"/>
                <w:kern w:val="21"/>
                <w:sz w:val="18"/>
              </w:rPr>
              <w:t>,配电自动化系统与其他应用系统间数据与信息交互</w:t>
            </w:r>
            <w:r>
              <w:rPr>
                <w:rFonts w:ascii="宋体" w:hAnsi="宋体" w:hint="eastAsia"/>
                <w:color w:val="000000" w:themeColor="text1"/>
                <w:kern w:val="21"/>
                <w:sz w:val="18"/>
              </w:rPr>
              <w:t>功能。</w:t>
            </w:r>
          </w:p>
        </w:tc>
      </w:tr>
      <w:tr w:rsidR="009E29AA" w14:paraId="2BDA7A4F" w14:textId="77777777">
        <w:trPr>
          <w:jc w:val="center"/>
        </w:trPr>
        <w:tc>
          <w:tcPr>
            <w:tcW w:w="1274" w:type="dxa"/>
            <w:vMerge/>
            <w:vAlign w:val="center"/>
          </w:tcPr>
          <w:p w14:paraId="30811217"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2222" w:type="dxa"/>
            <w:vAlign w:val="center"/>
          </w:tcPr>
          <w:p w14:paraId="629FC183"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数据库服务器</w:t>
            </w:r>
          </w:p>
        </w:tc>
        <w:tc>
          <w:tcPr>
            <w:tcW w:w="5916" w:type="dxa"/>
            <w:vAlign w:val="center"/>
          </w:tcPr>
          <w:p w14:paraId="25CFB188" w14:textId="77777777" w:rsidR="009E29AA" w:rsidRDefault="00776F09" w:rsidP="00965212">
            <w:pPr>
              <w:autoSpaceDN w:val="0"/>
              <w:adjustRightInd/>
              <w:snapToGrid w:val="0"/>
              <w:spacing w:before="60" w:after="60"/>
              <w:jc w:val="left"/>
              <w:rPr>
                <w:rFonts w:ascii="宋体" w:hAnsi="宋体"/>
                <w:color w:val="000000" w:themeColor="text1"/>
                <w:kern w:val="21"/>
                <w:sz w:val="18"/>
                <w:szCs w:val="32"/>
              </w:rPr>
            </w:pPr>
            <w:r>
              <w:rPr>
                <w:rFonts w:ascii="宋体" w:hAnsi="宋体" w:hint="eastAsia"/>
                <w:color w:val="000000" w:themeColor="text1"/>
                <w:kern w:val="21"/>
                <w:sz w:val="18"/>
              </w:rPr>
              <w:t>完成历史数据库缓存，为</w:t>
            </w:r>
            <w:r>
              <w:rPr>
                <w:rFonts w:ascii="宋体" w:hAnsi="宋体"/>
                <w:color w:val="000000" w:themeColor="text1"/>
                <w:kern w:val="21"/>
                <w:sz w:val="18"/>
              </w:rPr>
              <w:t>历史数据发布至云存储平台和本地应用提供支撑</w:t>
            </w:r>
            <w:r>
              <w:rPr>
                <w:rFonts w:ascii="宋体" w:hAnsi="宋体" w:hint="eastAsia"/>
                <w:color w:val="000000" w:themeColor="text1"/>
                <w:kern w:val="21"/>
                <w:sz w:val="18"/>
              </w:rPr>
              <w:t>。</w:t>
            </w:r>
          </w:p>
        </w:tc>
      </w:tr>
      <w:tr w:rsidR="009E29AA" w14:paraId="1915485F" w14:textId="77777777">
        <w:trPr>
          <w:jc w:val="center"/>
        </w:trPr>
        <w:tc>
          <w:tcPr>
            <w:tcW w:w="1274" w:type="dxa"/>
            <w:vMerge/>
            <w:vAlign w:val="center"/>
          </w:tcPr>
          <w:p w14:paraId="7793029C"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2222" w:type="dxa"/>
            <w:vAlign w:val="center"/>
          </w:tcPr>
          <w:p w14:paraId="5DD819AD"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应用</w:t>
            </w:r>
            <w:r>
              <w:rPr>
                <w:rFonts w:ascii="宋体" w:hAnsi="宋体"/>
                <w:color w:val="000000" w:themeColor="text1"/>
                <w:kern w:val="21"/>
                <w:sz w:val="18"/>
              </w:rPr>
              <w:t>服务器</w:t>
            </w:r>
          </w:p>
        </w:tc>
        <w:tc>
          <w:tcPr>
            <w:tcW w:w="5916" w:type="dxa"/>
            <w:vAlign w:val="center"/>
          </w:tcPr>
          <w:p w14:paraId="465DD731" w14:textId="77777777" w:rsidR="009E29AA" w:rsidRDefault="00776F09" w:rsidP="00965212">
            <w:pPr>
              <w:autoSpaceDN w:val="0"/>
              <w:adjustRightInd/>
              <w:snapToGrid w:val="0"/>
              <w:spacing w:before="60" w:after="60"/>
              <w:jc w:val="left"/>
              <w:rPr>
                <w:rFonts w:ascii="宋体" w:hAnsi="宋体"/>
                <w:color w:val="000000" w:themeColor="text1"/>
                <w:kern w:val="21"/>
                <w:sz w:val="18"/>
                <w:szCs w:val="32"/>
              </w:rPr>
            </w:pPr>
            <w:r>
              <w:rPr>
                <w:rFonts w:ascii="宋体" w:hAnsi="宋体" w:hint="eastAsia"/>
                <w:color w:val="000000" w:themeColor="text1"/>
                <w:kern w:val="21"/>
                <w:sz w:val="18"/>
              </w:rPr>
              <w:t>完成单相</w:t>
            </w:r>
            <w:r>
              <w:rPr>
                <w:rFonts w:ascii="宋体" w:hAnsi="宋体"/>
                <w:color w:val="000000" w:themeColor="text1"/>
                <w:kern w:val="21"/>
                <w:sz w:val="18"/>
              </w:rPr>
              <w:t>接地故障分析、配电网指标分析、配电网主动抢修支撑、配电网经济运行分析、停电分析、终端网管、</w:t>
            </w:r>
            <w:r>
              <w:rPr>
                <w:rFonts w:ascii="宋体" w:hAnsi="宋体" w:hint="eastAsia"/>
                <w:color w:val="000000" w:themeColor="text1"/>
                <w:kern w:val="21"/>
                <w:sz w:val="18"/>
              </w:rPr>
              <w:t>配电</w:t>
            </w:r>
            <w:r>
              <w:rPr>
                <w:rFonts w:ascii="宋体" w:hAnsi="宋体"/>
                <w:color w:val="000000" w:themeColor="text1"/>
                <w:kern w:val="21"/>
                <w:sz w:val="18"/>
              </w:rPr>
              <w:t>自动化设备缺陷管理、模型中心、模型/图形管理、信息共享与发布等配电运行管理</w:t>
            </w:r>
            <w:r>
              <w:rPr>
                <w:rFonts w:ascii="宋体" w:hAnsi="宋体" w:hint="eastAsia"/>
                <w:color w:val="000000" w:themeColor="text1"/>
                <w:kern w:val="21"/>
                <w:sz w:val="18"/>
              </w:rPr>
              <w:t>功能</w:t>
            </w:r>
            <w:r>
              <w:rPr>
                <w:rFonts w:ascii="宋体" w:hAnsi="宋体"/>
                <w:color w:val="000000" w:themeColor="text1"/>
                <w:kern w:val="21"/>
                <w:sz w:val="18"/>
              </w:rPr>
              <w:t>。</w:t>
            </w:r>
          </w:p>
        </w:tc>
      </w:tr>
      <w:tr w:rsidR="009E29AA" w14:paraId="793DE88D" w14:textId="77777777">
        <w:trPr>
          <w:jc w:val="center"/>
        </w:trPr>
        <w:tc>
          <w:tcPr>
            <w:tcW w:w="1274" w:type="dxa"/>
            <w:vMerge/>
            <w:vAlign w:val="center"/>
          </w:tcPr>
          <w:p w14:paraId="6086289F" w14:textId="77777777" w:rsidR="009E29AA" w:rsidRDefault="009E29AA">
            <w:pPr>
              <w:autoSpaceDN w:val="0"/>
              <w:adjustRightInd/>
              <w:snapToGrid w:val="0"/>
              <w:spacing w:before="60" w:after="60"/>
              <w:jc w:val="center"/>
              <w:rPr>
                <w:rFonts w:ascii="宋体" w:hAnsi="宋体"/>
                <w:color w:val="000000" w:themeColor="text1"/>
                <w:kern w:val="21"/>
                <w:sz w:val="18"/>
              </w:rPr>
            </w:pPr>
          </w:p>
        </w:tc>
        <w:tc>
          <w:tcPr>
            <w:tcW w:w="2222" w:type="dxa"/>
            <w:vAlign w:val="center"/>
          </w:tcPr>
          <w:p w14:paraId="15D139E0" w14:textId="77777777" w:rsidR="009E29AA" w:rsidRDefault="00776F09">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工作站</w:t>
            </w:r>
          </w:p>
        </w:tc>
        <w:tc>
          <w:tcPr>
            <w:tcW w:w="5916" w:type="dxa"/>
            <w:vAlign w:val="center"/>
          </w:tcPr>
          <w:p w14:paraId="16A5FF40" w14:textId="77777777" w:rsidR="009E29AA" w:rsidRDefault="00776F09" w:rsidP="00965212">
            <w:pPr>
              <w:autoSpaceDN w:val="0"/>
              <w:adjustRightInd/>
              <w:snapToGrid w:val="0"/>
              <w:spacing w:before="60" w:after="60"/>
              <w:jc w:val="left"/>
              <w:rPr>
                <w:rFonts w:ascii="宋体" w:hAnsi="宋体"/>
                <w:color w:val="000000" w:themeColor="text1"/>
                <w:kern w:val="21"/>
                <w:sz w:val="18"/>
                <w:szCs w:val="32"/>
              </w:rPr>
            </w:pPr>
            <w:r>
              <w:rPr>
                <w:rFonts w:ascii="宋体" w:hAnsi="宋体" w:hint="eastAsia"/>
                <w:color w:val="000000" w:themeColor="text1"/>
                <w:kern w:val="21"/>
                <w:sz w:val="18"/>
              </w:rPr>
              <w:t>包括运检</w:t>
            </w:r>
            <w:r>
              <w:rPr>
                <w:rFonts w:ascii="宋体" w:hAnsi="宋体"/>
                <w:color w:val="000000" w:themeColor="text1"/>
                <w:kern w:val="21"/>
                <w:sz w:val="18"/>
              </w:rPr>
              <w:t>工作站、报表</w:t>
            </w:r>
            <w:r>
              <w:rPr>
                <w:rFonts w:ascii="宋体" w:hAnsi="宋体" w:hint="eastAsia"/>
                <w:color w:val="000000" w:themeColor="text1"/>
                <w:kern w:val="21"/>
                <w:sz w:val="18"/>
              </w:rPr>
              <w:t>工作站、图形工作站等。</w:t>
            </w:r>
          </w:p>
        </w:tc>
      </w:tr>
      <w:tr w:rsidR="0073262F" w14:paraId="2FB596FB" w14:textId="77777777">
        <w:trPr>
          <w:jc w:val="center"/>
        </w:trPr>
        <w:tc>
          <w:tcPr>
            <w:tcW w:w="1274" w:type="dxa"/>
            <w:vMerge w:val="restart"/>
            <w:vAlign w:val="center"/>
          </w:tcPr>
          <w:p w14:paraId="570F732A" w14:textId="77777777" w:rsidR="0073262F" w:rsidRDefault="0073262F">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安全接入区</w:t>
            </w:r>
          </w:p>
        </w:tc>
        <w:tc>
          <w:tcPr>
            <w:tcW w:w="2222" w:type="dxa"/>
            <w:vAlign w:val="center"/>
          </w:tcPr>
          <w:p w14:paraId="06C1FB89" w14:textId="0CCB53E7" w:rsidR="0073262F" w:rsidRDefault="0073262F">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专网通信采集服务器</w:t>
            </w:r>
          </w:p>
        </w:tc>
        <w:tc>
          <w:tcPr>
            <w:tcW w:w="5916" w:type="dxa"/>
            <w:vAlign w:val="center"/>
          </w:tcPr>
          <w:p w14:paraId="5ADB721D" w14:textId="77777777" w:rsidR="0073262F" w:rsidRDefault="0073262F" w:rsidP="00965212">
            <w:pPr>
              <w:autoSpaceDN w:val="0"/>
              <w:adjustRightInd/>
              <w:snapToGrid w:val="0"/>
              <w:spacing w:before="60" w:after="60"/>
              <w:jc w:val="left"/>
              <w:rPr>
                <w:rFonts w:ascii="宋体" w:hAnsi="宋体"/>
                <w:color w:val="000000" w:themeColor="text1"/>
                <w:kern w:val="21"/>
                <w:sz w:val="18"/>
                <w:szCs w:val="32"/>
              </w:rPr>
            </w:pPr>
            <w:r>
              <w:rPr>
                <w:rFonts w:ascii="宋体" w:hAnsi="宋体" w:hint="eastAsia"/>
                <w:color w:val="000000" w:themeColor="text1"/>
                <w:kern w:val="21"/>
                <w:sz w:val="18"/>
              </w:rPr>
              <w:t>完成光纤通信配电终端实时数据采集。</w:t>
            </w:r>
          </w:p>
        </w:tc>
      </w:tr>
      <w:tr w:rsidR="0073262F" w14:paraId="52A9E617" w14:textId="77777777">
        <w:trPr>
          <w:jc w:val="center"/>
        </w:trPr>
        <w:tc>
          <w:tcPr>
            <w:tcW w:w="1274" w:type="dxa"/>
            <w:vMerge/>
            <w:vAlign w:val="center"/>
          </w:tcPr>
          <w:p w14:paraId="785A9893" w14:textId="77777777" w:rsidR="0073262F" w:rsidRDefault="0073262F">
            <w:pPr>
              <w:autoSpaceDN w:val="0"/>
              <w:adjustRightInd/>
              <w:snapToGrid w:val="0"/>
              <w:spacing w:before="60" w:after="60"/>
              <w:jc w:val="center"/>
              <w:rPr>
                <w:rFonts w:ascii="宋体" w:hAnsi="宋体"/>
                <w:color w:val="000000" w:themeColor="text1"/>
                <w:kern w:val="21"/>
                <w:sz w:val="18"/>
              </w:rPr>
            </w:pPr>
          </w:p>
        </w:tc>
        <w:tc>
          <w:tcPr>
            <w:tcW w:w="2222" w:type="dxa"/>
            <w:vAlign w:val="center"/>
          </w:tcPr>
          <w:p w14:paraId="469C30C5" w14:textId="0EEF48DF" w:rsidR="0073262F" w:rsidRDefault="0073262F" w:rsidP="0073262F">
            <w:pPr>
              <w:autoSpaceDN w:val="0"/>
              <w:adjustRightInd/>
              <w:snapToGrid w:val="0"/>
              <w:spacing w:before="60" w:after="60"/>
              <w:jc w:val="center"/>
              <w:rPr>
                <w:rFonts w:ascii="宋体" w:hAnsi="宋体"/>
                <w:color w:val="000000" w:themeColor="text1"/>
                <w:kern w:val="21"/>
                <w:sz w:val="18"/>
              </w:rPr>
            </w:pPr>
            <w:r>
              <w:rPr>
                <w:rFonts w:ascii="宋体" w:hAnsi="宋体" w:hint="eastAsia"/>
                <w:color w:val="000000" w:themeColor="text1"/>
                <w:kern w:val="21"/>
                <w:sz w:val="18"/>
              </w:rPr>
              <w:t>无线</w:t>
            </w:r>
            <w:r w:rsidRPr="0073262F">
              <w:rPr>
                <w:rFonts w:ascii="宋体" w:hAnsi="宋体" w:hint="eastAsia"/>
                <w:color w:val="000000" w:themeColor="text1"/>
                <w:kern w:val="21"/>
                <w:sz w:val="18"/>
              </w:rPr>
              <w:t>通信采集服务器</w:t>
            </w:r>
            <w:r w:rsidRPr="0073262F">
              <w:rPr>
                <w:rFonts w:ascii="宋体" w:hAnsi="宋体" w:hint="eastAsia"/>
                <w:color w:val="000000" w:themeColor="text1"/>
                <w:kern w:val="21"/>
                <w:sz w:val="18"/>
              </w:rPr>
              <w:tab/>
            </w:r>
          </w:p>
        </w:tc>
        <w:tc>
          <w:tcPr>
            <w:tcW w:w="5916" w:type="dxa"/>
            <w:vAlign w:val="center"/>
          </w:tcPr>
          <w:p w14:paraId="7107C8A9" w14:textId="4AE3598D" w:rsidR="0073262F" w:rsidRDefault="0073262F" w:rsidP="00965212">
            <w:pPr>
              <w:autoSpaceDN w:val="0"/>
              <w:adjustRightInd/>
              <w:snapToGrid w:val="0"/>
              <w:spacing w:before="60" w:after="60"/>
              <w:jc w:val="left"/>
              <w:rPr>
                <w:rFonts w:ascii="宋体" w:hAnsi="宋体"/>
                <w:color w:val="000000" w:themeColor="text1"/>
                <w:kern w:val="21"/>
                <w:sz w:val="18"/>
              </w:rPr>
            </w:pPr>
            <w:r>
              <w:rPr>
                <w:rFonts w:ascii="宋体" w:hAnsi="宋体" w:hint="eastAsia"/>
                <w:color w:val="000000" w:themeColor="text1"/>
                <w:kern w:val="21"/>
                <w:sz w:val="18"/>
              </w:rPr>
              <w:t>完成无线</w:t>
            </w:r>
            <w:r w:rsidRPr="0073262F">
              <w:rPr>
                <w:rFonts w:ascii="宋体" w:hAnsi="宋体" w:hint="eastAsia"/>
                <w:color w:val="000000" w:themeColor="text1"/>
                <w:kern w:val="21"/>
                <w:sz w:val="18"/>
              </w:rPr>
              <w:t>通信配电终端实时数据采集。</w:t>
            </w:r>
          </w:p>
        </w:tc>
      </w:tr>
    </w:tbl>
    <w:p w14:paraId="646DE9DB" w14:textId="77777777" w:rsidR="009E29AA" w:rsidRDefault="009E29AA">
      <w:bookmarkStart w:id="1357" w:name="_Toc448137994"/>
    </w:p>
    <w:p w14:paraId="67B16C1E" w14:textId="77777777" w:rsidR="009E29AA" w:rsidRDefault="00776F09">
      <w:pPr>
        <w:pStyle w:val="1"/>
        <w:numPr>
          <w:ilvl w:val="0"/>
          <w:numId w:val="0"/>
        </w:numPr>
        <w:spacing w:beforeLines="100" w:before="312" w:afterLines="100" w:after="312" w:line="240" w:lineRule="auto"/>
        <w:rPr>
          <w:rFonts w:ascii="黑体" w:eastAsia="黑体" w:hAnsi="黑体"/>
          <w:b w:val="0"/>
          <w:sz w:val="21"/>
          <w:szCs w:val="21"/>
        </w:rPr>
      </w:pPr>
      <w:bookmarkStart w:id="1358" w:name="_Toc456120623"/>
      <w:bookmarkStart w:id="1359" w:name="_Toc456120678"/>
      <w:r>
        <w:rPr>
          <w:rFonts w:ascii="黑体" w:eastAsia="黑体" w:hAnsi="黑体" w:hint="eastAsia"/>
          <w:b w:val="0"/>
          <w:sz w:val="21"/>
          <w:szCs w:val="21"/>
        </w:rPr>
        <w:t>附录</w:t>
      </w:r>
      <w:r>
        <w:rPr>
          <w:rFonts w:ascii="黑体" w:eastAsia="黑体" w:hAnsi="黑体"/>
          <w:b w:val="0"/>
          <w:sz w:val="21"/>
          <w:szCs w:val="21"/>
        </w:rPr>
        <w:t xml:space="preserve"> C(</w:t>
      </w:r>
      <w:r>
        <w:rPr>
          <w:rFonts w:ascii="黑体" w:eastAsia="黑体" w:hAnsi="黑体" w:hint="eastAsia"/>
          <w:b w:val="0"/>
          <w:sz w:val="21"/>
          <w:szCs w:val="21"/>
        </w:rPr>
        <w:t>资料性附录</w:t>
      </w:r>
      <w:r>
        <w:rPr>
          <w:rFonts w:ascii="黑体" w:eastAsia="黑体" w:hAnsi="黑体"/>
          <w:b w:val="0"/>
          <w:sz w:val="21"/>
          <w:szCs w:val="21"/>
        </w:rPr>
        <w:t xml:space="preserve">) </w:t>
      </w:r>
      <w:r>
        <w:rPr>
          <w:rFonts w:ascii="黑体" w:eastAsia="黑体" w:hAnsi="黑体" w:hint="eastAsia"/>
          <w:b w:val="0"/>
          <w:sz w:val="21"/>
          <w:szCs w:val="21"/>
        </w:rPr>
        <w:t>配电自动化系统数据流</w:t>
      </w:r>
      <w:bookmarkEnd w:id="1357"/>
      <w:bookmarkEnd w:id="1358"/>
      <w:bookmarkEnd w:id="1359"/>
    </w:p>
    <w:p w14:paraId="1C8DBAE1"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系统数据流主要包括从外部系统导入图模的数据流，主站系统内部</w:t>
      </w:r>
      <w:r>
        <w:rPr>
          <w:rFonts w:ascii="宋体" w:hAnsi="宋体"/>
          <w:color w:val="000000" w:themeColor="text1"/>
          <w:kern w:val="21"/>
        </w:rPr>
        <w:t>生产控制大区</w:t>
      </w:r>
      <w:r>
        <w:rPr>
          <w:rFonts w:ascii="宋体" w:hAnsi="宋体" w:hint="eastAsia"/>
          <w:color w:val="000000" w:themeColor="text1"/>
          <w:kern w:val="21"/>
        </w:rPr>
        <w:t>和管理信息大区之间各应用功能的数据流。</w:t>
      </w:r>
    </w:p>
    <w:p w14:paraId="04470682" w14:textId="77777777" w:rsidR="009E29AA" w:rsidRDefault="00776F09">
      <w:pPr>
        <w:adjustRightInd/>
        <w:spacing w:line="312" w:lineRule="exact"/>
        <w:rPr>
          <w:rFonts w:ascii="宋体" w:hAnsi="宋体"/>
          <w:color w:val="000000" w:themeColor="text1"/>
          <w:spacing w:val="-4"/>
        </w:rPr>
      </w:pPr>
      <w:r>
        <w:rPr>
          <w:rFonts w:ascii="宋体" w:hAnsi="宋体" w:hint="eastAsia"/>
          <w:color w:val="000000" w:themeColor="text1"/>
          <w:spacing w:val="-4"/>
        </w:rPr>
        <w:t>（</w:t>
      </w:r>
      <w:r>
        <w:rPr>
          <w:rFonts w:ascii="宋体" w:hAnsi="宋体"/>
          <w:color w:val="000000" w:themeColor="text1"/>
          <w:spacing w:val="-4"/>
        </w:rPr>
        <w:t>1）图模数数据流</w:t>
      </w:r>
    </w:p>
    <w:p w14:paraId="33D1689E" w14:textId="14AE1D70" w:rsidR="009E29AA" w:rsidRDefault="00776F09">
      <w:pPr>
        <w:adjustRightInd/>
        <w:spacing w:line="312" w:lineRule="exact"/>
        <w:ind w:firstLine="404"/>
        <w:rPr>
          <w:rFonts w:ascii="宋体" w:hAnsi="宋体"/>
          <w:color w:val="000000" w:themeColor="text1"/>
          <w:spacing w:val="-4"/>
        </w:rPr>
      </w:pPr>
      <w:r>
        <w:rPr>
          <w:rFonts w:ascii="宋体" w:hAnsi="宋体" w:hint="eastAsia"/>
          <w:color w:val="000000" w:themeColor="text1"/>
          <w:spacing w:val="-4"/>
        </w:rPr>
        <w:t>配电主站基于调配一体化网络模型</w:t>
      </w:r>
      <w:r w:rsidR="00B02D9F">
        <w:rPr>
          <w:rFonts w:ascii="宋体" w:hAnsi="宋体" w:hint="eastAsia"/>
          <w:color w:val="000000" w:themeColor="text1"/>
          <w:spacing w:val="-4"/>
        </w:rPr>
        <w:t>构建</w:t>
      </w:r>
      <w:r>
        <w:rPr>
          <w:rFonts w:ascii="宋体" w:hAnsi="宋体" w:hint="eastAsia"/>
          <w:color w:val="000000" w:themeColor="text1"/>
          <w:spacing w:val="-4"/>
        </w:rPr>
        <w:t>全电网分析功能，基础图模数中主网部分来自于</w:t>
      </w:r>
      <w:r w:rsidR="003672A6">
        <w:rPr>
          <w:rFonts w:ascii="宋体" w:hAnsi="宋体" w:hint="eastAsia"/>
          <w:color w:val="000000" w:themeColor="text1"/>
          <w:spacing w:val="-4"/>
        </w:rPr>
        <w:t>电网调度控制系统</w:t>
      </w:r>
      <w:r>
        <w:rPr>
          <w:rFonts w:ascii="宋体" w:hAnsi="宋体"/>
          <w:color w:val="000000" w:themeColor="text1"/>
          <w:spacing w:val="-4"/>
        </w:rPr>
        <w:t>(EMS)，中低压</w:t>
      </w:r>
      <w:r>
        <w:rPr>
          <w:rFonts w:ascii="宋体" w:hAnsi="宋体" w:hint="eastAsia"/>
          <w:color w:val="000000" w:themeColor="text1"/>
          <w:spacing w:val="-4"/>
        </w:rPr>
        <w:t>图模数</w:t>
      </w:r>
      <w:r>
        <w:rPr>
          <w:rFonts w:ascii="宋体" w:hAnsi="宋体"/>
          <w:color w:val="000000" w:themeColor="text1"/>
          <w:spacing w:val="-4"/>
        </w:rPr>
        <w:t>来自于PMS</w:t>
      </w:r>
      <w:r w:rsidR="003672A6">
        <w:rPr>
          <w:rFonts w:ascii="宋体" w:hAnsi="宋体" w:hint="eastAsia"/>
          <w:color w:val="000000" w:themeColor="text1"/>
          <w:spacing w:val="-4"/>
        </w:rPr>
        <w:t>2.0</w:t>
      </w:r>
      <w:r>
        <w:rPr>
          <w:rFonts w:ascii="宋体" w:hAnsi="宋体"/>
          <w:color w:val="000000" w:themeColor="text1"/>
          <w:spacing w:val="-4"/>
        </w:rPr>
        <w:t>系统，</w:t>
      </w:r>
      <w:r>
        <w:rPr>
          <w:rFonts w:ascii="宋体" w:hAnsi="宋体" w:hint="eastAsia"/>
          <w:color w:val="000000" w:themeColor="text1"/>
          <w:spacing w:val="-4"/>
        </w:rPr>
        <w:t>两部分</w:t>
      </w:r>
      <w:r>
        <w:rPr>
          <w:rFonts w:ascii="宋体" w:hAnsi="宋体"/>
          <w:color w:val="000000" w:themeColor="text1"/>
          <w:spacing w:val="-4"/>
        </w:rPr>
        <w:t>信息在</w:t>
      </w:r>
      <w:r>
        <w:rPr>
          <w:rFonts w:ascii="宋体" w:hAnsi="宋体" w:hint="eastAsia"/>
          <w:color w:val="000000" w:themeColor="text1"/>
          <w:spacing w:val="-4"/>
        </w:rPr>
        <w:t>生产控制大区通过图模导入工具进入处理，图模校验通过后先导入到调试模型库，当调度员进行图模确认操作时，图模数信息经调试模型库同步到数据库服务器中，再由数据库服务器向管理信息大区数据库服务器同步，最后存放在云平台中；图模校验不合格的数据将反馈给对应的外部系统，经修正后重新导入。</w:t>
      </w:r>
    </w:p>
    <w:p w14:paraId="03A74281" w14:textId="77777777" w:rsidR="009E29AA" w:rsidRDefault="009E29AA">
      <w:pPr>
        <w:adjustRightInd/>
        <w:spacing w:line="312" w:lineRule="exact"/>
        <w:rPr>
          <w:rFonts w:ascii="宋体" w:hAnsi="宋体"/>
          <w:color w:val="000000" w:themeColor="text1"/>
          <w:spacing w:val="-4"/>
        </w:rPr>
      </w:pPr>
    </w:p>
    <w:p w14:paraId="42AEFED1" w14:textId="2DAA37E2" w:rsidR="009E29AA" w:rsidRDefault="003672A6">
      <w:pPr>
        <w:spacing w:line="360" w:lineRule="auto"/>
        <w:ind w:firstLineChars="200" w:firstLine="420"/>
        <w:jc w:val="center"/>
        <w:rPr>
          <w:rFonts w:ascii="宋体" w:hAnsi="宋体"/>
          <w:szCs w:val="21"/>
        </w:rPr>
      </w:pPr>
      <w:r>
        <w:object w:dxaOrig="10455" w:dyaOrig="4276" w14:anchorId="02F4A430">
          <v:shape id="_x0000_i1028" type="#_x0000_t75" style="width:523.5pt;height:214pt" o:ole="">
            <v:imagedata r:id="rId27" o:title=""/>
          </v:shape>
          <o:OLEObject Type="Embed" ProgID="Visio.Drawing.11" ShapeID="_x0000_i1028" DrawAspect="Content" ObjectID="_1563115024" r:id="rId28"/>
        </w:object>
      </w:r>
      <w:r w:rsidR="00776F09">
        <w:rPr>
          <w:rFonts w:ascii="宋体" w:hAnsi="宋体" w:hint="eastAsia"/>
          <w:szCs w:val="21"/>
        </w:rPr>
        <w:t>图</w:t>
      </w:r>
      <w:r w:rsidR="00481CAB">
        <w:rPr>
          <w:rFonts w:ascii="宋体" w:hAnsi="宋体" w:hint="eastAsia"/>
          <w:szCs w:val="21"/>
        </w:rPr>
        <w:t>C</w:t>
      </w:r>
      <w:r w:rsidR="00776F09">
        <w:rPr>
          <w:rFonts w:ascii="宋体" w:hAnsi="宋体"/>
          <w:szCs w:val="21"/>
        </w:rPr>
        <w:t xml:space="preserve">-1 </w:t>
      </w:r>
      <w:r w:rsidR="00776F09">
        <w:rPr>
          <w:rFonts w:ascii="宋体" w:hAnsi="宋体" w:hint="eastAsia"/>
          <w:szCs w:val="21"/>
        </w:rPr>
        <w:t>模型数据流示意图</w:t>
      </w:r>
    </w:p>
    <w:p w14:paraId="4E727B5B" w14:textId="77777777" w:rsidR="009E29AA" w:rsidRDefault="00776F09">
      <w:pPr>
        <w:adjustRightInd/>
        <w:spacing w:line="312" w:lineRule="exact"/>
        <w:rPr>
          <w:rFonts w:ascii="宋体" w:hAnsi="宋体"/>
          <w:color w:val="000000" w:themeColor="text1"/>
          <w:spacing w:val="-4"/>
        </w:rPr>
      </w:pPr>
      <w:r>
        <w:rPr>
          <w:rFonts w:ascii="宋体" w:hAnsi="宋体" w:hint="eastAsia"/>
          <w:color w:val="000000" w:themeColor="text1"/>
          <w:spacing w:val="-4"/>
        </w:rPr>
        <w:t>（</w:t>
      </w:r>
      <w:r>
        <w:rPr>
          <w:rFonts w:ascii="宋体" w:hAnsi="宋体"/>
          <w:color w:val="000000" w:themeColor="text1"/>
          <w:spacing w:val="-4"/>
        </w:rPr>
        <w:t>2</w:t>
      </w:r>
      <w:r>
        <w:rPr>
          <w:rFonts w:ascii="宋体" w:hAnsi="宋体" w:hint="eastAsia"/>
          <w:color w:val="000000" w:themeColor="text1"/>
          <w:spacing w:val="-4"/>
        </w:rPr>
        <w:t>）各应用功能数据流</w:t>
      </w:r>
    </w:p>
    <w:p w14:paraId="18F32D53" w14:textId="77777777" w:rsidR="009E29AA" w:rsidRDefault="00776F09">
      <w:pPr>
        <w:adjustRightInd/>
        <w:ind w:firstLine="403"/>
        <w:rPr>
          <w:rFonts w:ascii="宋体" w:hAnsi="宋体"/>
          <w:color w:val="000000" w:themeColor="text1"/>
          <w:kern w:val="21"/>
        </w:rPr>
      </w:pPr>
      <w:r>
        <w:rPr>
          <w:rFonts w:ascii="宋体" w:hAnsi="宋体" w:hint="eastAsia"/>
          <w:color w:val="000000" w:themeColor="text1"/>
          <w:kern w:val="21"/>
        </w:rPr>
        <w:t>主站系统内部</w:t>
      </w:r>
      <w:r>
        <w:rPr>
          <w:rFonts w:ascii="宋体" w:hAnsi="宋体"/>
          <w:color w:val="000000" w:themeColor="text1"/>
          <w:kern w:val="21"/>
        </w:rPr>
        <w:t>生产控制大区</w:t>
      </w:r>
      <w:r>
        <w:rPr>
          <w:rFonts w:ascii="宋体" w:hAnsi="宋体" w:hint="eastAsia"/>
          <w:color w:val="000000" w:themeColor="text1"/>
          <w:kern w:val="21"/>
        </w:rPr>
        <w:t>和管理信息大区之间各应用功能的数据流如下图所示</w:t>
      </w:r>
    </w:p>
    <w:p w14:paraId="441E85C5" w14:textId="77777777" w:rsidR="009E29AA" w:rsidRDefault="00776F09">
      <w:pPr>
        <w:adjustRightInd/>
        <w:ind w:firstLine="403"/>
        <w:rPr>
          <w:rFonts w:ascii="宋体" w:hAnsi="宋体"/>
          <w:color w:val="000000" w:themeColor="text1"/>
          <w:kern w:val="21"/>
        </w:rPr>
      </w:pPr>
      <w:r>
        <w:object w:dxaOrig="8848" w:dyaOrig="5810" w14:anchorId="7E4B831A">
          <v:shape id="_x0000_i1029" type="#_x0000_t75" style="width:442.5pt;height:291pt" o:ole="">
            <v:imagedata r:id="rId29" o:title=""/>
          </v:shape>
          <o:OLEObject Type="Embed" ProgID="Visio.Drawing.11" ShapeID="_x0000_i1029" DrawAspect="Content" ObjectID="_1563115025" r:id="rId30"/>
        </w:object>
      </w:r>
    </w:p>
    <w:p w14:paraId="61FEAE61" w14:textId="73D96FAA" w:rsidR="009E29AA" w:rsidRDefault="00776F09">
      <w:pPr>
        <w:adjustRightInd/>
        <w:ind w:firstLine="403"/>
        <w:jc w:val="center"/>
        <w:rPr>
          <w:rFonts w:ascii="宋体" w:hAnsi="宋体"/>
          <w:color w:val="000000" w:themeColor="text1"/>
          <w:spacing w:val="-4"/>
        </w:rPr>
      </w:pPr>
      <w:r>
        <w:rPr>
          <w:rFonts w:ascii="宋体" w:hAnsi="宋体" w:hint="eastAsia"/>
          <w:color w:val="000000" w:themeColor="text1"/>
          <w:spacing w:val="-4"/>
        </w:rPr>
        <w:t>图</w:t>
      </w:r>
      <w:r w:rsidR="00481CAB">
        <w:rPr>
          <w:rFonts w:ascii="宋体" w:hAnsi="宋体" w:hint="eastAsia"/>
          <w:color w:val="000000" w:themeColor="text1"/>
          <w:spacing w:val="-4"/>
        </w:rPr>
        <w:t>C</w:t>
      </w:r>
      <w:r>
        <w:rPr>
          <w:rFonts w:ascii="宋体" w:hAnsi="宋体"/>
          <w:color w:val="000000" w:themeColor="text1"/>
          <w:spacing w:val="-4"/>
        </w:rPr>
        <w:t>-2  各应用功能数据流</w:t>
      </w:r>
    </w:p>
    <w:p w14:paraId="0274BAF3" w14:textId="77777777" w:rsidR="009E29AA" w:rsidRDefault="00776F09">
      <w:pPr>
        <w:adjustRightInd/>
        <w:ind w:firstLine="403"/>
        <w:rPr>
          <w:rFonts w:ascii="宋体" w:hAnsi="宋体"/>
          <w:color w:val="000000" w:themeColor="text1"/>
          <w:spacing w:val="-4"/>
        </w:rPr>
      </w:pPr>
      <w:r>
        <w:rPr>
          <w:rFonts w:ascii="宋体" w:hAnsi="宋体" w:hint="eastAsia"/>
          <w:color w:val="000000" w:themeColor="text1"/>
          <w:spacing w:val="-4"/>
        </w:rPr>
        <w:t>两个大区之间的应用数据经协同管控模块的中转，实现各类应用数据的按需交换。生产控制大区的数据可分为数据采集与监控类、故障处理类、分析应用类和历史数据应用类；管理信息大区的数据可分为数据采集与监测类、配网运维管理类、接地故障分析类、分析应用类、历史数据应用类和历史数据信息。</w:t>
      </w:r>
    </w:p>
    <w:p w14:paraId="5334AB7B" w14:textId="77777777" w:rsidR="009E29AA" w:rsidRDefault="00776F09">
      <w:pPr>
        <w:adjustRightInd/>
        <w:spacing w:line="312" w:lineRule="exact"/>
        <w:ind w:firstLine="404"/>
        <w:rPr>
          <w:rFonts w:ascii="宋体" w:hAnsi="宋体"/>
          <w:color w:val="000000" w:themeColor="text1"/>
          <w:spacing w:val="-4"/>
        </w:rPr>
      </w:pPr>
      <w:r>
        <w:rPr>
          <w:rFonts w:ascii="宋体" w:hAnsi="宋体" w:hint="eastAsia"/>
          <w:color w:val="000000" w:themeColor="text1"/>
          <w:spacing w:val="-4"/>
        </w:rPr>
        <w:t>生产控制大区的数据采集与监控信息经协同管控模块同步到管理信息大区，遥信、保护及遥控告警等重要数据实时同步，遥测及其它数据采用断面数据加订阅的方式同步；</w:t>
      </w:r>
    </w:p>
    <w:p w14:paraId="26A37829" w14:textId="77777777" w:rsidR="009E29AA" w:rsidRDefault="00776F09">
      <w:pPr>
        <w:adjustRightInd/>
        <w:spacing w:line="312" w:lineRule="exact"/>
        <w:ind w:firstLine="404"/>
        <w:rPr>
          <w:rFonts w:ascii="宋体" w:hAnsi="宋体"/>
          <w:color w:val="000000" w:themeColor="text1"/>
          <w:spacing w:val="-4"/>
        </w:rPr>
      </w:pPr>
      <w:r>
        <w:rPr>
          <w:rFonts w:ascii="宋体" w:hAnsi="宋体" w:hint="eastAsia"/>
          <w:color w:val="000000" w:themeColor="text1"/>
          <w:spacing w:val="-4"/>
        </w:rPr>
        <w:lastRenderedPageBreak/>
        <w:t>生产控制大区的故障处理数据经协同管控模块实时同步到管理信息大区。</w:t>
      </w:r>
    </w:p>
    <w:p w14:paraId="68458BA4" w14:textId="77777777" w:rsidR="009E29AA" w:rsidRDefault="00776F09">
      <w:pPr>
        <w:adjustRightInd/>
        <w:spacing w:line="312" w:lineRule="exact"/>
        <w:ind w:firstLine="404"/>
        <w:rPr>
          <w:rFonts w:ascii="宋体" w:hAnsi="宋体"/>
          <w:color w:val="000000" w:themeColor="text1"/>
          <w:spacing w:val="-4"/>
        </w:rPr>
      </w:pPr>
      <w:r>
        <w:rPr>
          <w:rFonts w:ascii="宋体" w:hAnsi="宋体" w:hint="eastAsia"/>
          <w:color w:val="000000" w:themeColor="text1"/>
          <w:spacing w:val="-4"/>
        </w:rPr>
        <w:t>生产控制大区的分析应用的结果数据经协同管控模块实时同步到管理信息大区。</w:t>
      </w:r>
    </w:p>
    <w:p w14:paraId="4F0B0F1C" w14:textId="77777777" w:rsidR="009E29AA" w:rsidRDefault="00776F09">
      <w:pPr>
        <w:adjustRightInd/>
        <w:spacing w:line="312" w:lineRule="exact"/>
        <w:ind w:firstLine="404"/>
        <w:rPr>
          <w:rFonts w:ascii="宋体" w:hAnsi="宋体"/>
          <w:color w:val="000000" w:themeColor="text1"/>
          <w:spacing w:val="-4"/>
        </w:rPr>
      </w:pPr>
      <w:r>
        <w:rPr>
          <w:rFonts w:ascii="宋体" w:hAnsi="宋体" w:hint="eastAsia"/>
          <w:color w:val="000000" w:themeColor="text1"/>
          <w:spacing w:val="-4"/>
        </w:rPr>
        <w:t>生产控制大区的历史数据应用模块可订阅管理信息大区的历史数据，查看历史曲线等。</w:t>
      </w:r>
    </w:p>
    <w:p w14:paraId="764F7AA9" w14:textId="77777777" w:rsidR="009E29AA" w:rsidRDefault="00776F09">
      <w:pPr>
        <w:adjustRightInd/>
        <w:spacing w:line="312" w:lineRule="exact"/>
        <w:ind w:firstLine="404"/>
        <w:rPr>
          <w:rFonts w:ascii="宋体" w:hAnsi="宋体"/>
          <w:color w:val="000000" w:themeColor="text1"/>
          <w:spacing w:val="-4"/>
        </w:rPr>
      </w:pPr>
      <w:r>
        <w:rPr>
          <w:rFonts w:ascii="宋体" w:hAnsi="宋体" w:hint="eastAsia"/>
          <w:color w:val="000000" w:themeColor="text1"/>
          <w:spacing w:val="-4"/>
        </w:rPr>
        <w:t>管理信息大区的数据采集与监视经协同管控模块同步到生产控制大区，遥信、保护等重要数据实时同步，遥测及其它数据采用断面数据加订阅的方式同步。</w:t>
      </w:r>
    </w:p>
    <w:p w14:paraId="6221AF43" w14:textId="77777777" w:rsidR="009E29AA" w:rsidRDefault="00776F09">
      <w:pPr>
        <w:adjustRightInd/>
        <w:spacing w:line="312" w:lineRule="exact"/>
        <w:ind w:firstLine="404"/>
        <w:rPr>
          <w:rFonts w:ascii="宋体" w:hAnsi="宋体"/>
          <w:color w:val="000000" w:themeColor="text1"/>
          <w:spacing w:val="-4"/>
        </w:rPr>
      </w:pPr>
      <w:r>
        <w:rPr>
          <w:rFonts w:ascii="宋体" w:hAnsi="宋体" w:hint="eastAsia"/>
          <w:color w:val="000000" w:themeColor="text1"/>
          <w:spacing w:val="-4"/>
        </w:rPr>
        <w:t>管理信息大区的接地故障分析数据经协同管控模块实时同步到生产控制大区。</w:t>
      </w:r>
    </w:p>
    <w:p w14:paraId="414D7F92" w14:textId="77777777" w:rsidR="009E29AA" w:rsidRDefault="00776F09">
      <w:pPr>
        <w:adjustRightInd/>
        <w:spacing w:line="312" w:lineRule="exact"/>
        <w:ind w:firstLine="404"/>
        <w:rPr>
          <w:rFonts w:ascii="宋体" w:hAnsi="宋体"/>
          <w:color w:val="000000" w:themeColor="text1"/>
          <w:spacing w:val="-4"/>
        </w:rPr>
      </w:pPr>
      <w:r>
        <w:rPr>
          <w:rFonts w:ascii="宋体" w:hAnsi="宋体" w:hint="eastAsia"/>
          <w:color w:val="000000" w:themeColor="text1"/>
          <w:spacing w:val="-4"/>
        </w:rPr>
        <w:t>管理信息大区的分析应用的结果数据经协同管控模块实时同步到生产控制大区。</w:t>
      </w:r>
    </w:p>
    <w:p w14:paraId="5523E2E6" w14:textId="77777777" w:rsidR="009E29AA" w:rsidRDefault="00776F09">
      <w:pPr>
        <w:adjustRightInd/>
        <w:spacing w:line="312" w:lineRule="exact"/>
        <w:ind w:firstLine="404"/>
        <w:rPr>
          <w:rFonts w:ascii="宋体" w:hAnsi="宋体"/>
          <w:color w:val="000000" w:themeColor="text1"/>
          <w:spacing w:val="-4"/>
        </w:rPr>
      </w:pPr>
      <w:r>
        <w:rPr>
          <w:rFonts w:ascii="宋体" w:hAnsi="宋体" w:hint="eastAsia"/>
          <w:color w:val="000000" w:themeColor="text1"/>
          <w:spacing w:val="-4"/>
        </w:rPr>
        <w:t>管理信息大区的历史数据应用的结果数据经协同管控模块同步到生产控制大区。</w:t>
      </w:r>
    </w:p>
    <w:bookmarkEnd w:id="1355"/>
    <w:bookmarkEnd w:id="1356"/>
    <w:p w14:paraId="4F7FDC48" w14:textId="1732A2FB" w:rsidR="001279ED" w:rsidRDefault="001279ED" w:rsidP="001279ED">
      <w:pPr>
        <w:adjustRightInd/>
        <w:spacing w:line="312" w:lineRule="exact"/>
        <w:rPr>
          <w:rFonts w:ascii="宋体" w:hAnsi="宋体"/>
          <w:color w:val="000000" w:themeColor="text1"/>
          <w:spacing w:val="-4"/>
        </w:rPr>
      </w:pPr>
      <w:r>
        <w:rPr>
          <w:rFonts w:ascii="宋体" w:hAnsi="宋体" w:hint="eastAsia"/>
          <w:color w:val="000000" w:themeColor="text1"/>
          <w:spacing w:val="-4"/>
        </w:rPr>
        <w:t>（3）应用分布与数据同步频率</w:t>
      </w:r>
    </w:p>
    <w:p w14:paraId="5CC469BE" w14:textId="4A3A4699" w:rsidR="009E29AA" w:rsidRPr="001279ED" w:rsidRDefault="001279ED" w:rsidP="001279ED">
      <w:pPr>
        <w:adjustRightInd/>
        <w:spacing w:line="312" w:lineRule="exact"/>
        <w:ind w:firstLine="404"/>
      </w:pPr>
      <w:r w:rsidRPr="001279ED">
        <w:rPr>
          <w:rFonts w:ascii="宋体" w:hAnsi="宋体" w:hint="eastAsia"/>
          <w:color w:val="000000" w:themeColor="text1"/>
          <w:spacing w:val="-4"/>
        </w:rPr>
        <w:t>按照配电自动化系统一、三区同步模式、同步频率、数据流向以及与功能应用对应关系，配电自动化系统数据流如图</w:t>
      </w:r>
      <w:r>
        <w:rPr>
          <w:rFonts w:ascii="宋体" w:hAnsi="宋体" w:hint="eastAsia"/>
          <w:color w:val="000000" w:themeColor="text1"/>
          <w:spacing w:val="-4"/>
        </w:rPr>
        <w:t>C-3</w:t>
      </w:r>
      <w:r w:rsidRPr="001279ED">
        <w:rPr>
          <w:rFonts w:ascii="宋体" w:hAnsi="宋体" w:hint="eastAsia"/>
          <w:color w:val="000000" w:themeColor="text1"/>
          <w:spacing w:val="-4"/>
        </w:rPr>
        <w:t>所示。</w:t>
      </w:r>
    </w:p>
    <w:p w14:paraId="76199635" w14:textId="10DDB4A7" w:rsidR="009E29AA" w:rsidRDefault="00FE4BED" w:rsidP="001279ED">
      <w:pPr>
        <w:adjustRightInd/>
        <w:jc w:val="center"/>
      </w:pPr>
      <w:ins w:id="1360" w:author="subiaolong" w:date="2016-09-18T14:02:00Z">
        <w:r>
          <w:object w:dxaOrig="9972" w:dyaOrig="17096" w14:anchorId="0CB4C051">
            <v:shape id="_x0000_i1030" type="#_x0000_t75" style="width:383.5pt;height:656.5pt" o:ole="">
              <v:imagedata r:id="rId31" o:title=""/>
            </v:shape>
            <o:OLEObject Type="Embed" ProgID="Visio.Drawing.15" ShapeID="_x0000_i1030" DrawAspect="Content" ObjectID="_1563115026" r:id="rId32"/>
          </w:object>
        </w:r>
      </w:ins>
      <w:del w:id="1361" w:author="subiaolong" w:date="2016-09-18T14:02:00Z">
        <w:r w:rsidDel="00FE4BED">
          <w:object w:dxaOrig="9977" w:dyaOrig="15041" w14:anchorId="4229F183">
            <v:shape id="_x0000_i1031" type="#_x0000_t75" style="width:415pt;height:625.5pt" o:ole="">
              <v:imagedata r:id="rId33" o:title=""/>
            </v:shape>
            <o:OLEObject Type="Embed" ProgID="Visio.Drawing.11" ShapeID="_x0000_i1031" DrawAspect="Content" ObjectID="_1563115027" r:id="rId34"/>
          </w:object>
        </w:r>
      </w:del>
    </w:p>
    <w:p w14:paraId="6E3DBD4F" w14:textId="5F26DBDE" w:rsidR="001279ED" w:rsidRDefault="001279ED" w:rsidP="001279ED">
      <w:pPr>
        <w:adjustRightInd/>
        <w:ind w:firstLine="403"/>
        <w:jc w:val="center"/>
        <w:rPr>
          <w:rFonts w:ascii="宋体" w:hAnsi="宋体"/>
          <w:color w:val="000000" w:themeColor="text1"/>
          <w:spacing w:val="-4"/>
        </w:rPr>
      </w:pPr>
      <w:r>
        <w:rPr>
          <w:rFonts w:ascii="宋体" w:hAnsi="宋体" w:hint="eastAsia"/>
          <w:color w:val="000000" w:themeColor="text1"/>
          <w:spacing w:val="-4"/>
        </w:rPr>
        <w:lastRenderedPageBreak/>
        <w:t>图C</w:t>
      </w:r>
      <w:r>
        <w:rPr>
          <w:rFonts w:ascii="宋体" w:hAnsi="宋体"/>
          <w:color w:val="000000" w:themeColor="text1"/>
          <w:spacing w:val="-4"/>
        </w:rPr>
        <w:t>-</w:t>
      </w:r>
      <w:r>
        <w:rPr>
          <w:rFonts w:ascii="宋体" w:hAnsi="宋体" w:hint="eastAsia"/>
          <w:color w:val="000000" w:themeColor="text1"/>
          <w:spacing w:val="-4"/>
        </w:rPr>
        <w:t>3</w:t>
      </w:r>
      <w:r>
        <w:rPr>
          <w:rFonts w:ascii="宋体" w:hAnsi="宋体"/>
          <w:color w:val="000000" w:themeColor="text1"/>
          <w:spacing w:val="-4"/>
        </w:rPr>
        <w:t xml:space="preserve">  </w:t>
      </w:r>
      <w:r>
        <w:rPr>
          <w:rFonts w:ascii="宋体" w:hAnsi="宋体" w:hint="eastAsia"/>
          <w:color w:val="000000" w:themeColor="text1"/>
          <w:spacing w:val="-4"/>
        </w:rPr>
        <w:t>应用分布与数据同步频率</w:t>
      </w:r>
    </w:p>
    <w:p w14:paraId="712A6878" w14:textId="77777777" w:rsidR="001279ED" w:rsidRDefault="001279ED">
      <w:pPr>
        <w:adjustRightInd/>
      </w:pPr>
    </w:p>
    <w:p w14:paraId="4EA45694" w14:textId="77777777" w:rsidR="009E29AA" w:rsidRDefault="009E29AA">
      <w:pPr>
        <w:adjustRightInd/>
      </w:pPr>
    </w:p>
    <w:p w14:paraId="119A5831" w14:textId="77777777" w:rsidR="009E29AA" w:rsidRPr="001279ED" w:rsidRDefault="009E29AA">
      <w:pPr>
        <w:adjustRightInd/>
      </w:pPr>
    </w:p>
    <w:p w14:paraId="6935FCE8" w14:textId="77777777" w:rsidR="009E29AA" w:rsidRDefault="009E29AA">
      <w:pPr>
        <w:snapToGrid w:val="0"/>
        <w:spacing w:before="60" w:after="60"/>
        <w:jc w:val="left"/>
        <w:textAlignment w:val="baseline"/>
        <w:rPr>
          <w:rFonts w:ascii="宋体" w:hAnsi="宋体"/>
          <w:color w:val="000000" w:themeColor="text1"/>
          <w:sz w:val="44"/>
          <w:szCs w:val="44"/>
        </w:rPr>
      </w:pPr>
    </w:p>
    <w:p w14:paraId="57343775" w14:textId="77777777" w:rsidR="009E29AA" w:rsidRDefault="009E29AA">
      <w:pPr>
        <w:snapToGrid w:val="0"/>
        <w:spacing w:before="60" w:after="60"/>
        <w:jc w:val="left"/>
        <w:textAlignment w:val="baseline"/>
        <w:rPr>
          <w:rFonts w:ascii="宋体" w:hAnsi="宋体"/>
          <w:color w:val="000000" w:themeColor="text1"/>
          <w:sz w:val="44"/>
          <w:szCs w:val="44"/>
        </w:rPr>
      </w:pPr>
    </w:p>
    <w:p w14:paraId="094061EB" w14:textId="77777777" w:rsidR="009E29AA" w:rsidRDefault="009E29AA">
      <w:pPr>
        <w:snapToGrid w:val="0"/>
        <w:spacing w:before="60" w:after="60"/>
        <w:jc w:val="left"/>
        <w:textAlignment w:val="baseline"/>
        <w:rPr>
          <w:rFonts w:ascii="宋体" w:hAnsi="宋体"/>
          <w:color w:val="000000" w:themeColor="text1"/>
          <w:sz w:val="44"/>
          <w:szCs w:val="44"/>
        </w:rPr>
      </w:pPr>
    </w:p>
    <w:p w14:paraId="05F922C1" w14:textId="77777777" w:rsidR="009E29AA" w:rsidRDefault="009E29AA">
      <w:pPr>
        <w:snapToGrid w:val="0"/>
        <w:spacing w:before="60" w:after="60"/>
        <w:jc w:val="left"/>
        <w:textAlignment w:val="baseline"/>
        <w:rPr>
          <w:rFonts w:ascii="宋体" w:hAnsi="宋体"/>
          <w:color w:val="000000" w:themeColor="text1"/>
          <w:sz w:val="44"/>
          <w:szCs w:val="44"/>
        </w:rPr>
      </w:pPr>
    </w:p>
    <w:p w14:paraId="41B70A4C" w14:textId="77777777" w:rsidR="009E29AA" w:rsidRDefault="009E29AA">
      <w:pPr>
        <w:snapToGrid w:val="0"/>
        <w:spacing w:before="60" w:after="60"/>
        <w:jc w:val="left"/>
        <w:textAlignment w:val="baseline"/>
        <w:rPr>
          <w:rFonts w:ascii="宋体" w:hAnsi="宋体"/>
          <w:color w:val="000000" w:themeColor="text1"/>
          <w:sz w:val="44"/>
          <w:szCs w:val="44"/>
        </w:rPr>
      </w:pPr>
    </w:p>
    <w:p w14:paraId="2612EAB1" w14:textId="77777777" w:rsidR="009E29AA" w:rsidRDefault="009E29AA">
      <w:pPr>
        <w:snapToGrid w:val="0"/>
        <w:spacing w:before="60" w:after="60"/>
        <w:jc w:val="left"/>
        <w:textAlignment w:val="baseline"/>
        <w:rPr>
          <w:rFonts w:ascii="宋体" w:hAnsi="宋体"/>
          <w:color w:val="000000" w:themeColor="text1"/>
          <w:sz w:val="44"/>
          <w:szCs w:val="44"/>
        </w:rPr>
      </w:pPr>
    </w:p>
    <w:p w14:paraId="3EC23D0D" w14:textId="77777777" w:rsidR="009E29AA" w:rsidRDefault="00776F09">
      <w:pPr>
        <w:pStyle w:val="1"/>
        <w:keepNext w:val="0"/>
        <w:keepLines w:val="0"/>
        <w:numPr>
          <w:ilvl w:val="0"/>
          <w:numId w:val="0"/>
        </w:numPr>
        <w:adjustRightInd/>
        <w:spacing w:before="0" w:after="0" w:line="240" w:lineRule="auto"/>
        <w:ind w:left="432"/>
        <w:jc w:val="center"/>
        <w:rPr>
          <w:rFonts w:ascii="宋体" w:hAnsi="宋体"/>
          <w:b w:val="0"/>
          <w:color w:val="000000" w:themeColor="text1"/>
          <w:kern w:val="0"/>
        </w:rPr>
      </w:pPr>
      <w:bookmarkStart w:id="1362" w:name="_Toc448137996"/>
      <w:bookmarkStart w:id="1363" w:name="_Toc372120947"/>
      <w:bookmarkStart w:id="1364" w:name="_Toc456120624"/>
      <w:bookmarkStart w:id="1365" w:name="_Toc456120679"/>
      <w:r>
        <w:rPr>
          <w:rFonts w:ascii="宋体" w:hAnsi="宋体" w:hint="eastAsia"/>
          <w:b w:val="0"/>
          <w:color w:val="000000" w:themeColor="text1"/>
          <w:kern w:val="0"/>
        </w:rPr>
        <w:t>《配电自动化系统主站功能规范》</w:t>
      </w:r>
      <w:bookmarkEnd w:id="1362"/>
      <w:bookmarkEnd w:id="1363"/>
      <w:bookmarkEnd w:id="1364"/>
      <w:bookmarkEnd w:id="1365"/>
    </w:p>
    <w:p w14:paraId="3CACF0C4" w14:textId="77777777" w:rsidR="009E29AA" w:rsidRDefault="009E29AA">
      <w:pPr>
        <w:snapToGrid w:val="0"/>
        <w:spacing w:before="60" w:after="60"/>
        <w:jc w:val="left"/>
        <w:textAlignment w:val="baseline"/>
        <w:rPr>
          <w:rFonts w:ascii="宋体" w:hAnsi="宋体"/>
          <w:color w:val="000000" w:themeColor="text1"/>
          <w:sz w:val="18"/>
          <w:szCs w:val="18"/>
        </w:rPr>
      </w:pPr>
    </w:p>
    <w:p w14:paraId="519D6F43" w14:textId="77777777" w:rsidR="009E29AA" w:rsidRDefault="009E29AA">
      <w:pPr>
        <w:snapToGrid w:val="0"/>
        <w:spacing w:before="60" w:after="60"/>
        <w:jc w:val="left"/>
        <w:textAlignment w:val="baseline"/>
        <w:rPr>
          <w:rFonts w:ascii="宋体" w:hAnsi="宋体"/>
          <w:color w:val="000000" w:themeColor="text1"/>
          <w:sz w:val="18"/>
          <w:szCs w:val="18"/>
        </w:rPr>
      </w:pPr>
    </w:p>
    <w:p w14:paraId="1FC231F0" w14:textId="77777777" w:rsidR="009E29AA" w:rsidRDefault="00776F09">
      <w:pPr>
        <w:jc w:val="center"/>
        <w:rPr>
          <w:rFonts w:ascii="宋体" w:hAnsi="宋体"/>
          <w:color w:val="000000" w:themeColor="text1"/>
          <w:sz w:val="28"/>
          <w:lang w:val="zh-CN"/>
        </w:rPr>
      </w:pPr>
      <w:r>
        <w:rPr>
          <w:rFonts w:ascii="宋体" w:hAnsi="宋体" w:hint="eastAsia"/>
          <w:color w:val="000000" w:themeColor="text1"/>
          <w:sz w:val="28"/>
          <w:lang w:val="zh-CN"/>
        </w:rPr>
        <w:t>编</w:t>
      </w:r>
      <w:r>
        <w:rPr>
          <w:rFonts w:ascii="宋体" w:hAnsi="宋体"/>
          <w:color w:val="000000" w:themeColor="text1"/>
          <w:sz w:val="28"/>
          <w:lang w:val="zh-CN"/>
        </w:rPr>
        <w:t xml:space="preserve">  </w:t>
      </w:r>
      <w:r>
        <w:rPr>
          <w:rFonts w:ascii="宋体" w:hAnsi="宋体" w:hint="eastAsia"/>
          <w:color w:val="000000" w:themeColor="text1"/>
          <w:sz w:val="28"/>
          <w:lang w:val="zh-CN"/>
        </w:rPr>
        <w:t>制　说　明</w:t>
      </w:r>
    </w:p>
    <w:p w14:paraId="78027A6F" w14:textId="77777777" w:rsidR="009E29AA" w:rsidRDefault="009E29AA">
      <w:pPr>
        <w:rPr>
          <w:rFonts w:ascii="宋体" w:hAnsi="宋体"/>
          <w:color w:val="000000" w:themeColor="text1"/>
        </w:rPr>
      </w:pPr>
    </w:p>
    <w:p w14:paraId="121FE1A6" w14:textId="77777777" w:rsidR="009E29AA" w:rsidRDefault="009E29AA">
      <w:pPr>
        <w:snapToGrid w:val="0"/>
        <w:spacing w:before="60" w:after="60"/>
        <w:jc w:val="left"/>
        <w:textAlignment w:val="baseline"/>
        <w:rPr>
          <w:rFonts w:ascii="宋体" w:hAnsi="宋体"/>
          <w:color w:val="000000" w:themeColor="text1"/>
          <w:sz w:val="18"/>
          <w:szCs w:val="18"/>
        </w:rPr>
      </w:pPr>
    </w:p>
    <w:p w14:paraId="6C205161" w14:textId="77777777" w:rsidR="009E29AA" w:rsidRDefault="009E29AA">
      <w:pPr>
        <w:snapToGrid w:val="0"/>
        <w:spacing w:before="60" w:after="60"/>
        <w:jc w:val="left"/>
        <w:textAlignment w:val="baseline"/>
        <w:rPr>
          <w:rFonts w:ascii="宋体" w:hAnsi="宋体"/>
          <w:color w:val="000000" w:themeColor="text1"/>
          <w:sz w:val="18"/>
          <w:szCs w:val="18"/>
        </w:rPr>
      </w:pPr>
    </w:p>
    <w:p w14:paraId="2EDED94B" w14:textId="77777777" w:rsidR="009E29AA" w:rsidRDefault="009E29AA">
      <w:pPr>
        <w:snapToGrid w:val="0"/>
        <w:spacing w:before="60" w:after="60"/>
        <w:jc w:val="left"/>
        <w:textAlignment w:val="baseline"/>
        <w:rPr>
          <w:rFonts w:ascii="宋体" w:hAnsi="宋体"/>
          <w:color w:val="000000" w:themeColor="text1"/>
          <w:sz w:val="18"/>
          <w:szCs w:val="18"/>
        </w:rPr>
      </w:pPr>
    </w:p>
    <w:p w14:paraId="3642F12E" w14:textId="77777777" w:rsidR="009E29AA" w:rsidRDefault="00776F09">
      <w:pPr>
        <w:snapToGrid w:val="0"/>
        <w:spacing w:before="60" w:after="60"/>
        <w:jc w:val="center"/>
        <w:textAlignment w:val="baseline"/>
        <w:rPr>
          <w:rFonts w:ascii="黑体" w:eastAsia="黑体" w:hAnsi="黑体"/>
          <w:color w:val="000000" w:themeColor="text1"/>
          <w:sz w:val="32"/>
        </w:rPr>
      </w:pPr>
      <w:r>
        <w:rPr>
          <w:rFonts w:ascii="宋体" w:hAnsi="宋体"/>
          <w:color w:val="000000" w:themeColor="text1"/>
          <w:sz w:val="18"/>
          <w:szCs w:val="18"/>
        </w:rPr>
        <w:br w:type="page"/>
      </w:r>
      <w:bookmarkStart w:id="1366" w:name="_Toc372104108"/>
      <w:bookmarkStart w:id="1367" w:name="_Toc372042397"/>
      <w:bookmarkStart w:id="1368" w:name="_Toc372102665"/>
      <w:bookmarkStart w:id="1369" w:name="_Toc372055697"/>
      <w:r>
        <w:rPr>
          <w:rFonts w:ascii="黑体" w:eastAsia="黑体" w:hAnsi="黑体" w:hint="eastAsia"/>
          <w:color w:val="000000" w:themeColor="text1"/>
          <w:sz w:val="32"/>
        </w:rPr>
        <w:lastRenderedPageBreak/>
        <w:t>目　　次</w:t>
      </w:r>
      <w:bookmarkEnd w:id="1366"/>
      <w:bookmarkEnd w:id="1367"/>
      <w:bookmarkEnd w:id="1368"/>
      <w:bookmarkEnd w:id="1369"/>
    </w:p>
    <w:p w14:paraId="412B50DF" w14:textId="77777777" w:rsidR="009E29AA" w:rsidRDefault="00776F09">
      <w:pPr>
        <w:tabs>
          <w:tab w:val="right" w:leader="middleDot" w:pos="9412"/>
        </w:tabs>
        <w:adjustRightInd/>
        <w:spacing w:line="312" w:lineRule="exact"/>
        <w:rPr>
          <w:rFonts w:ascii="宋体" w:hAnsi="宋体"/>
          <w:color w:val="000000" w:themeColor="text1"/>
          <w:kern w:val="21"/>
        </w:rPr>
      </w:pPr>
      <w:r>
        <w:rPr>
          <w:rFonts w:ascii="宋体" w:hAnsi="宋体"/>
          <w:color w:val="000000" w:themeColor="text1"/>
          <w:kern w:val="21"/>
        </w:rPr>
        <w:t>1</w:t>
      </w:r>
      <w:r>
        <w:rPr>
          <w:rFonts w:ascii="宋体" w:hAnsi="宋体" w:hint="eastAsia"/>
          <w:color w:val="000000" w:themeColor="text1"/>
          <w:kern w:val="21"/>
        </w:rPr>
        <w:t xml:space="preserve">　编制背景</w:t>
      </w:r>
      <w:r>
        <w:rPr>
          <w:rFonts w:ascii="宋体" w:hAnsi="宋体"/>
          <w:color w:val="000000" w:themeColor="text1"/>
          <w:kern w:val="21"/>
        </w:rPr>
        <w:tab/>
        <w:t>36</w:t>
      </w:r>
    </w:p>
    <w:p w14:paraId="35CA48B7" w14:textId="77777777" w:rsidR="009E29AA" w:rsidRDefault="00776F09">
      <w:pPr>
        <w:tabs>
          <w:tab w:val="right" w:leader="middleDot" w:pos="9412"/>
        </w:tabs>
        <w:adjustRightInd/>
        <w:spacing w:line="312" w:lineRule="exact"/>
        <w:rPr>
          <w:rFonts w:ascii="宋体" w:hAnsi="宋体"/>
          <w:color w:val="000000" w:themeColor="text1"/>
          <w:kern w:val="21"/>
        </w:rPr>
      </w:pPr>
      <w:r>
        <w:rPr>
          <w:rFonts w:ascii="宋体" w:hAnsi="宋体"/>
          <w:color w:val="000000" w:themeColor="text1"/>
          <w:kern w:val="21"/>
        </w:rPr>
        <w:t>2</w:t>
      </w:r>
      <w:r>
        <w:rPr>
          <w:rFonts w:ascii="宋体" w:hAnsi="宋体" w:hint="eastAsia"/>
          <w:color w:val="000000" w:themeColor="text1"/>
          <w:kern w:val="21"/>
        </w:rPr>
        <w:t xml:space="preserve">　编制主要原则</w:t>
      </w:r>
      <w:r>
        <w:rPr>
          <w:rFonts w:ascii="宋体" w:hAnsi="宋体"/>
          <w:color w:val="000000" w:themeColor="text1"/>
          <w:kern w:val="21"/>
        </w:rPr>
        <w:tab/>
        <w:t>36</w:t>
      </w:r>
    </w:p>
    <w:p w14:paraId="2C5455D2" w14:textId="77777777" w:rsidR="009E29AA" w:rsidRDefault="00776F09">
      <w:pPr>
        <w:tabs>
          <w:tab w:val="right" w:leader="middleDot" w:pos="9412"/>
        </w:tabs>
        <w:adjustRightInd/>
        <w:spacing w:line="312" w:lineRule="exact"/>
        <w:rPr>
          <w:rFonts w:ascii="宋体" w:hAnsi="宋体"/>
          <w:color w:val="000000" w:themeColor="text1"/>
          <w:kern w:val="21"/>
        </w:rPr>
      </w:pPr>
      <w:r>
        <w:rPr>
          <w:rFonts w:ascii="宋体" w:hAnsi="宋体"/>
          <w:color w:val="000000" w:themeColor="text1"/>
          <w:kern w:val="21"/>
        </w:rPr>
        <w:t>3</w:t>
      </w:r>
      <w:r>
        <w:rPr>
          <w:rFonts w:ascii="宋体" w:hAnsi="宋体" w:hint="eastAsia"/>
          <w:color w:val="000000" w:themeColor="text1"/>
          <w:kern w:val="21"/>
        </w:rPr>
        <w:t xml:space="preserve">　与其他标准文件的关系</w:t>
      </w:r>
      <w:r>
        <w:rPr>
          <w:rFonts w:ascii="宋体" w:hAnsi="宋体"/>
          <w:color w:val="000000" w:themeColor="text1"/>
          <w:kern w:val="21"/>
        </w:rPr>
        <w:tab/>
        <w:t>36</w:t>
      </w:r>
    </w:p>
    <w:p w14:paraId="3A6D1BC0" w14:textId="77777777" w:rsidR="009E29AA" w:rsidRDefault="00776F09">
      <w:pPr>
        <w:tabs>
          <w:tab w:val="right" w:leader="middleDot" w:pos="9412"/>
        </w:tabs>
        <w:adjustRightInd/>
        <w:spacing w:line="312" w:lineRule="exact"/>
        <w:rPr>
          <w:rFonts w:ascii="宋体" w:hAnsi="宋体"/>
          <w:color w:val="000000" w:themeColor="text1"/>
          <w:kern w:val="21"/>
        </w:rPr>
      </w:pPr>
      <w:r>
        <w:rPr>
          <w:rFonts w:ascii="宋体" w:hAnsi="宋体"/>
          <w:color w:val="000000" w:themeColor="text1"/>
          <w:kern w:val="21"/>
        </w:rPr>
        <w:t>4</w:t>
      </w:r>
      <w:r>
        <w:rPr>
          <w:rFonts w:ascii="宋体" w:hAnsi="宋体" w:hint="eastAsia"/>
          <w:color w:val="000000" w:themeColor="text1"/>
          <w:kern w:val="21"/>
        </w:rPr>
        <w:t xml:space="preserve">　编制过程</w:t>
      </w:r>
      <w:r>
        <w:rPr>
          <w:rFonts w:ascii="宋体" w:hAnsi="宋体"/>
          <w:color w:val="000000" w:themeColor="text1"/>
          <w:kern w:val="21"/>
        </w:rPr>
        <w:tab/>
        <w:t>37</w:t>
      </w:r>
    </w:p>
    <w:p w14:paraId="06CE7303" w14:textId="77777777" w:rsidR="009E29AA" w:rsidRDefault="00776F09">
      <w:pPr>
        <w:tabs>
          <w:tab w:val="right" w:leader="middleDot" w:pos="9412"/>
        </w:tabs>
        <w:adjustRightInd/>
        <w:spacing w:line="312" w:lineRule="exact"/>
        <w:rPr>
          <w:rFonts w:ascii="宋体" w:hAnsi="宋体"/>
          <w:color w:val="000000" w:themeColor="text1"/>
          <w:kern w:val="21"/>
        </w:rPr>
      </w:pPr>
      <w:r>
        <w:rPr>
          <w:rFonts w:ascii="宋体" w:hAnsi="宋体"/>
          <w:color w:val="000000" w:themeColor="text1"/>
          <w:kern w:val="21"/>
        </w:rPr>
        <w:t>5</w:t>
      </w:r>
      <w:r>
        <w:rPr>
          <w:rFonts w:ascii="宋体" w:hAnsi="宋体" w:hint="eastAsia"/>
          <w:color w:val="000000" w:themeColor="text1"/>
          <w:kern w:val="21"/>
        </w:rPr>
        <w:t xml:space="preserve">　总体结构</w:t>
      </w:r>
      <w:r>
        <w:rPr>
          <w:rFonts w:ascii="宋体" w:hAnsi="宋体"/>
          <w:color w:val="000000" w:themeColor="text1"/>
          <w:kern w:val="21"/>
        </w:rPr>
        <w:tab/>
        <w:t>38</w:t>
      </w:r>
    </w:p>
    <w:p w14:paraId="391F00E6" w14:textId="77777777" w:rsidR="009E29AA" w:rsidRDefault="00776F09">
      <w:pPr>
        <w:tabs>
          <w:tab w:val="right" w:leader="middleDot" w:pos="9412"/>
        </w:tabs>
        <w:adjustRightInd/>
        <w:spacing w:line="312" w:lineRule="exact"/>
        <w:rPr>
          <w:rFonts w:ascii="宋体" w:hAnsi="宋体"/>
          <w:color w:val="000000" w:themeColor="text1"/>
          <w:kern w:val="21"/>
        </w:rPr>
      </w:pPr>
      <w:r>
        <w:rPr>
          <w:rFonts w:ascii="宋体" w:hAnsi="宋体"/>
          <w:color w:val="000000" w:themeColor="text1"/>
          <w:kern w:val="21"/>
        </w:rPr>
        <w:t>6</w:t>
      </w:r>
      <w:r>
        <w:rPr>
          <w:rFonts w:ascii="宋体" w:hAnsi="宋体" w:hint="eastAsia"/>
          <w:color w:val="000000" w:themeColor="text1"/>
          <w:kern w:val="21"/>
        </w:rPr>
        <w:t xml:space="preserve">　主要条款说明</w:t>
      </w:r>
      <w:r>
        <w:rPr>
          <w:rFonts w:ascii="宋体" w:hAnsi="宋体"/>
          <w:color w:val="000000" w:themeColor="text1"/>
          <w:kern w:val="21"/>
        </w:rPr>
        <w:tab/>
        <w:t>38</w:t>
      </w:r>
    </w:p>
    <w:p w14:paraId="757243FB" w14:textId="77777777" w:rsidR="009E29AA" w:rsidRDefault="009E29AA">
      <w:pPr>
        <w:adjustRightInd/>
        <w:spacing w:line="312" w:lineRule="exact"/>
        <w:ind w:firstLine="420"/>
        <w:rPr>
          <w:rFonts w:ascii="宋体" w:hAnsi="宋体"/>
          <w:color w:val="000000" w:themeColor="text1"/>
          <w:kern w:val="21"/>
        </w:rPr>
      </w:pPr>
    </w:p>
    <w:p w14:paraId="3BA6D883" w14:textId="77777777" w:rsidR="009E29AA" w:rsidRDefault="009E29AA">
      <w:pPr>
        <w:adjustRightInd/>
        <w:spacing w:line="312" w:lineRule="exact"/>
        <w:ind w:firstLine="420"/>
        <w:rPr>
          <w:rFonts w:ascii="宋体" w:hAnsi="宋体"/>
          <w:color w:val="000000" w:themeColor="text1"/>
          <w:kern w:val="21"/>
        </w:rPr>
      </w:pPr>
    </w:p>
    <w:p w14:paraId="0ACCFBD3" w14:textId="77777777" w:rsidR="009E29AA" w:rsidRDefault="009E29AA">
      <w:pPr>
        <w:adjustRightInd/>
        <w:spacing w:line="312" w:lineRule="exact"/>
        <w:ind w:firstLine="420"/>
        <w:rPr>
          <w:rFonts w:ascii="宋体" w:hAnsi="宋体"/>
          <w:color w:val="000000" w:themeColor="text1"/>
          <w:kern w:val="21"/>
        </w:rPr>
      </w:pPr>
    </w:p>
    <w:p w14:paraId="74E58625" w14:textId="77777777" w:rsidR="009E29AA" w:rsidRDefault="009E29AA">
      <w:pPr>
        <w:adjustRightInd/>
        <w:spacing w:line="312" w:lineRule="exact"/>
        <w:ind w:firstLine="420"/>
        <w:rPr>
          <w:rFonts w:ascii="宋体" w:hAnsi="宋体"/>
          <w:color w:val="000000" w:themeColor="text1"/>
          <w:kern w:val="21"/>
        </w:rPr>
      </w:pPr>
    </w:p>
    <w:p w14:paraId="245837FF" w14:textId="77777777" w:rsidR="009E29AA" w:rsidRDefault="009E29AA">
      <w:pPr>
        <w:adjustRightInd/>
        <w:spacing w:line="312" w:lineRule="exact"/>
        <w:ind w:firstLine="420"/>
        <w:rPr>
          <w:rFonts w:ascii="宋体" w:hAnsi="宋体"/>
          <w:color w:val="000000" w:themeColor="text1"/>
          <w:kern w:val="21"/>
        </w:rPr>
      </w:pPr>
    </w:p>
    <w:p w14:paraId="67690388" w14:textId="77777777" w:rsidR="009E29AA" w:rsidRDefault="009E29AA">
      <w:pPr>
        <w:adjustRightInd/>
        <w:spacing w:line="312" w:lineRule="exact"/>
        <w:ind w:firstLine="420"/>
        <w:rPr>
          <w:rFonts w:ascii="宋体" w:hAnsi="宋体"/>
          <w:color w:val="000000" w:themeColor="text1"/>
          <w:kern w:val="21"/>
        </w:rPr>
      </w:pPr>
    </w:p>
    <w:p w14:paraId="42B966B3" w14:textId="77777777" w:rsidR="009E29AA" w:rsidRDefault="00776F09">
      <w:pPr>
        <w:spacing w:beforeLines="100" w:before="312" w:afterLines="100" w:after="312"/>
        <w:rPr>
          <w:rFonts w:ascii="黑体" w:eastAsia="黑体" w:hAnsi="黑体"/>
        </w:rPr>
      </w:pPr>
      <w:r>
        <w:rPr>
          <w:kern w:val="21"/>
        </w:rPr>
        <w:br w:type="page"/>
      </w:r>
      <w:bookmarkStart w:id="1370" w:name="_Toc244486929"/>
      <w:bookmarkStart w:id="1371" w:name="_Toc244486928"/>
      <w:bookmarkStart w:id="1372" w:name="_Toc372042398"/>
      <w:bookmarkStart w:id="1373" w:name="_Toc372104109"/>
      <w:bookmarkStart w:id="1374" w:name="_Toc372055698"/>
      <w:bookmarkStart w:id="1375" w:name="_Toc372102666"/>
      <w:bookmarkStart w:id="1376" w:name="_Toc372120948"/>
      <w:bookmarkStart w:id="1377" w:name="_Toc448137997"/>
      <w:bookmarkStart w:id="1378" w:name="_Toc244486930"/>
      <w:bookmarkEnd w:id="1370"/>
      <w:bookmarkEnd w:id="1371"/>
      <w:r>
        <w:rPr>
          <w:rFonts w:ascii="黑体" w:eastAsia="黑体" w:hAnsi="黑体"/>
        </w:rPr>
        <w:lastRenderedPageBreak/>
        <w:t>1</w:t>
      </w:r>
      <w:r>
        <w:rPr>
          <w:rFonts w:ascii="黑体" w:eastAsia="黑体" w:hAnsi="黑体" w:hint="eastAsia"/>
        </w:rPr>
        <w:t xml:space="preserve">　编制背景</w:t>
      </w:r>
      <w:bookmarkEnd w:id="1372"/>
      <w:bookmarkEnd w:id="1373"/>
      <w:bookmarkEnd w:id="1374"/>
      <w:bookmarkEnd w:id="1375"/>
      <w:bookmarkEnd w:id="1376"/>
      <w:bookmarkEnd w:id="1377"/>
    </w:p>
    <w:p w14:paraId="5DA5C940" w14:textId="5E375F39" w:rsidR="009E29AA" w:rsidRDefault="00776F09">
      <w:pPr>
        <w:autoSpaceDE w:val="0"/>
        <w:autoSpaceDN w:val="0"/>
        <w:ind w:firstLineChars="200" w:firstLine="420"/>
        <w:jc w:val="left"/>
        <w:rPr>
          <w:rFonts w:ascii="宋体" w:hAnsi="宋体"/>
          <w:color w:val="000000" w:themeColor="text1"/>
        </w:rPr>
      </w:pPr>
      <w:r>
        <w:rPr>
          <w:rFonts w:ascii="宋体" w:hAnsi="宋体"/>
          <w:color w:val="000000" w:themeColor="text1"/>
        </w:rPr>
        <w:t>配电自动化是提高配网生产运行管理水平和提升供电可靠性的重要技术手段</w:t>
      </w:r>
      <w:r>
        <w:rPr>
          <w:rFonts w:ascii="宋体" w:hAnsi="宋体" w:hint="eastAsia"/>
          <w:color w:val="000000" w:themeColor="text1"/>
        </w:rPr>
        <w:t>。</w:t>
      </w:r>
      <w:r>
        <w:rPr>
          <w:rFonts w:ascii="宋体" w:hAnsi="宋体"/>
          <w:color w:val="000000" w:themeColor="text1"/>
        </w:rPr>
        <w:t>自 2009 年以来， 公司系统的65个地市</w:t>
      </w:r>
      <w:r>
        <w:rPr>
          <w:rFonts w:ascii="宋体" w:hAnsi="宋体" w:hint="eastAsia"/>
          <w:color w:val="000000" w:themeColor="text1"/>
        </w:rPr>
        <w:t>供电单位相继</w:t>
      </w:r>
      <w:r>
        <w:rPr>
          <w:rFonts w:ascii="宋体" w:hAnsi="宋体"/>
          <w:color w:val="000000" w:themeColor="text1"/>
        </w:rPr>
        <w:t>开展了配电自动化建设，配电自动化应用工作取得初步成效，初步形成了适应公司配电网发展的配电自动化技术标准体系</w:t>
      </w:r>
      <w:r>
        <w:rPr>
          <w:rFonts w:ascii="宋体" w:hAnsi="宋体" w:hint="eastAsia"/>
          <w:color w:val="000000" w:themeColor="text1"/>
        </w:rPr>
        <w:t>和</w:t>
      </w:r>
      <w:r>
        <w:rPr>
          <w:rFonts w:ascii="宋体" w:hAnsi="宋体"/>
          <w:color w:val="000000" w:themeColor="text1"/>
        </w:rPr>
        <w:t>配电自动化建设</w:t>
      </w:r>
      <w:r>
        <w:rPr>
          <w:rFonts w:ascii="宋体" w:hAnsi="宋体" w:hint="eastAsia"/>
          <w:color w:val="000000" w:themeColor="text1"/>
        </w:rPr>
        <w:t>技术</w:t>
      </w:r>
      <w:r>
        <w:rPr>
          <w:rFonts w:ascii="宋体" w:hAnsi="宋体"/>
          <w:color w:val="000000" w:themeColor="text1"/>
        </w:rPr>
        <w:t xml:space="preserve">路线。 随着配电网发展， 特别是分布式发电、电动汽车、储能装置等应用加快和公司“三集五大” 体系建设不断深化， 配电自动化建设应用面临着新形势，必须制定经济适用的配电自动化建设应用方案， 加快建设技术领先、 安全可靠的现代配电网，才能满足配网快速发展需求。 </w:t>
      </w:r>
    </w:p>
    <w:p w14:paraId="3C268F7E" w14:textId="77777777" w:rsidR="009E29AA" w:rsidRDefault="00776F09">
      <w:pPr>
        <w:autoSpaceDE w:val="0"/>
        <w:autoSpaceDN w:val="0"/>
        <w:ind w:firstLineChars="200" w:firstLine="420"/>
        <w:jc w:val="left"/>
        <w:rPr>
          <w:rFonts w:ascii="宋体" w:hAnsi="宋体"/>
          <w:color w:val="000000" w:themeColor="text1"/>
        </w:rPr>
      </w:pPr>
      <w:r>
        <w:rPr>
          <w:rFonts w:ascii="宋体" w:hAnsi="宋体" w:hint="eastAsia"/>
          <w:color w:val="000000" w:themeColor="text1"/>
        </w:rPr>
        <w:t>配电自动化系统主站作为地市公司配电网分析模型中心和运行数据中心，构建横跨生产控制大区和管理信息大区的一体化系统，支撑配电网调控运行、生产运维管理等业务，为配电网规划建设提供数据支持。</w:t>
      </w:r>
    </w:p>
    <w:p w14:paraId="2E5B9630" w14:textId="77777777" w:rsidR="009E29AA" w:rsidRDefault="00776F09">
      <w:pPr>
        <w:autoSpaceDE w:val="0"/>
        <w:autoSpaceDN w:val="0"/>
        <w:ind w:firstLineChars="200" w:firstLine="420"/>
        <w:jc w:val="left"/>
        <w:rPr>
          <w:rFonts w:ascii="宋体" w:hAnsi="宋体"/>
          <w:color w:val="000000" w:themeColor="text1"/>
        </w:rPr>
      </w:pPr>
      <w:r>
        <w:rPr>
          <w:rFonts w:ascii="宋体" w:hAnsi="宋体"/>
          <w:color w:val="000000" w:themeColor="text1"/>
        </w:rPr>
        <w:t>为进一步有效指导公司配电自动化建设与改造相关工作的开展，</w:t>
      </w:r>
      <w:r>
        <w:rPr>
          <w:rFonts w:ascii="宋体" w:hAnsi="宋体" w:hint="eastAsia"/>
          <w:color w:val="000000" w:themeColor="text1"/>
        </w:rPr>
        <w:t>落实公司关于配电自动化建设应用提升专项工作要求，有效指导全面推进配电自动化建设应用，公司于</w:t>
      </w:r>
      <w:r>
        <w:rPr>
          <w:rFonts w:ascii="宋体" w:hAnsi="宋体"/>
          <w:color w:val="000000" w:themeColor="text1"/>
        </w:rPr>
        <w:t>2013</w:t>
      </w:r>
      <w:r>
        <w:rPr>
          <w:rFonts w:ascii="宋体" w:hAnsi="宋体" w:hint="eastAsia"/>
          <w:color w:val="000000" w:themeColor="text1"/>
        </w:rPr>
        <w:t>年开始组织对</w:t>
      </w:r>
      <w:r>
        <w:rPr>
          <w:rFonts w:ascii="宋体" w:hAnsi="宋体"/>
          <w:color w:val="000000" w:themeColor="text1"/>
        </w:rPr>
        <w:t>Q / GDW 513-2010</w:t>
      </w:r>
      <w:r>
        <w:rPr>
          <w:rFonts w:ascii="宋体" w:hAnsi="宋体" w:hint="eastAsia"/>
          <w:color w:val="000000" w:themeColor="text1"/>
        </w:rPr>
        <w:t>《配电自动化系统主站功能规范》进行了修订</w:t>
      </w:r>
      <w:r>
        <w:rPr>
          <w:rFonts w:ascii="宋体" w:hAnsi="宋体"/>
          <w:color w:val="000000" w:themeColor="text1"/>
        </w:rPr>
        <w:t>。</w:t>
      </w:r>
    </w:p>
    <w:p w14:paraId="0A9D78DF" w14:textId="77777777" w:rsidR="009E29AA" w:rsidRDefault="00776F09">
      <w:pPr>
        <w:autoSpaceDE w:val="0"/>
        <w:autoSpaceDN w:val="0"/>
        <w:ind w:firstLineChars="200" w:firstLine="420"/>
        <w:jc w:val="left"/>
        <w:rPr>
          <w:rFonts w:ascii="宋体" w:hAnsi="宋体"/>
          <w:color w:val="000000" w:themeColor="text1"/>
          <w:szCs w:val="21"/>
        </w:rPr>
      </w:pPr>
      <w:r>
        <w:rPr>
          <w:rFonts w:ascii="宋体" w:hAnsi="宋体" w:hint="eastAsia"/>
          <w:color w:val="000000" w:themeColor="text1"/>
          <w:szCs w:val="21"/>
        </w:rPr>
        <w:t>《配电自动化系统主站功能规范》在总结公司近些年配电自动化实践经验的基础上，从公司生产运行部门的实际需求出发，对配电自动化系统主站功能及硬件配置进行了规范，</w:t>
      </w:r>
      <w:r>
        <w:rPr>
          <w:rFonts w:ascii="宋体" w:hAnsi="宋体" w:hint="eastAsia"/>
          <w:color w:val="000000" w:themeColor="text1"/>
        </w:rPr>
        <w:t>调整了配电自动化系统主站基本功能和扩展功能配置，明确了</w:t>
      </w:r>
      <w:r>
        <w:rPr>
          <w:rFonts w:ascii="宋体" w:hAnsi="宋体" w:hint="eastAsia"/>
          <w:color w:val="000000" w:themeColor="text1"/>
          <w:szCs w:val="21"/>
        </w:rPr>
        <w:t>配电自动化主站系统功能组成结构</w:t>
      </w:r>
      <w:r>
        <w:rPr>
          <w:rFonts w:ascii="宋体" w:hAnsi="宋体" w:hint="eastAsia"/>
          <w:color w:val="000000" w:themeColor="text1"/>
        </w:rPr>
        <w:t>，增加了安全防护要求，</w:t>
      </w:r>
      <w:r>
        <w:rPr>
          <w:rFonts w:ascii="宋体" w:hAnsi="宋体" w:hint="eastAsia"/>
          <w:color w:val="000000" w:themeColor="text1"/>
          <w:szCs w:val="21"/>
        </w:rPr>
        <w:t>与上一版相比本本次修订主要变化包括：</w:t>
      </w:r>
    </w:p>
    <w:p w14:paraId="5632B6C9" w14:textId="77777777" w:rsidR="009E29AA" w:rsidRDefault="00776F09">
      <w:pPr>
        <w:numPr>
          <w:ilvl w:val="0"/>
          <w:numId w:val="115"/>
        </w:numPr>
        <w:autoSpaceDE w:val="0"/>
        <w:autoSpaceDN w:val="0"/>
        <w:jc w:val="left"/>
        <w:rPr>
          <w:rFonts w:ascii="宋体" w:hAnsi="宋体"/>
          <w:color w:val="000000" w:themeColor="text1"/>
          <w:szCs w:val="21"/>
        </w:rPr>
      </w:pPr>
      <w:r>
        <w:rPr>
          <w:rFonts w:ascii="宋体" w:hAnsi="宋体" w:hint="eastAsia"/>
          <w:color w:val="000000" w:themeColor="text1"/>
          <w:szCs w:val="21"/>
        </w:rPr>
        <w:t>进一步明确了配网主站的定位，</w:t>
      </w:r>
      <w:r>
        <w:rPr>
          <w:rFonts w:ascii="宋体" w:hAnsi="宋体" w:cs="仿宋" w:hint="eastAsia"/>
          <w:szCs w:val="21"/>
        </w:rPr>
        <w:t>应具备横跨生产控制大区与管理信息大区一体化支撑能力，满足配电网的运行监控与运行状态管控需求，</w:t>
      </w:r>
      <w:r>
        <w:rPr>
          <w:rFonts w:ascii="宋体" w:hAnsi="宋体" w:hint="eastAsia"/>
          <w:color w:val="000000" w:themeColor="text1"/>
          <w:szCs w:val="21"/>
        </w:rPr>
        <w:t>支撑配电网调控运行、生产运维，为配电网规划提供数据支撑；</w:t>
      </w:r>
    </w:p>
    <w:p w14:paraId="45BCC595" w14:textId="77777777" w:rsidR="009E29AA" w:rsidRDefault="00776F09">
      <w:pPr>
        <w:numPr>
          <w:ilvl w:val="0"/>
          <w:numId w:val="115"/>
        </w:numPr>
        <w:autoSpaceDE w:val="0"/>
        <w:autoSpaceDN w:val="0"/>
        <w:jc w:val="left"/>
        <w:rPr>
          <w:rFonts w:ascii="宋体" w:hAnsi="宋体"/>
          <w:color w:val="000000" w:themeColor="text1"/>
          <w:szCs w:val="21"/>
        </w:rPr>
      </w:pPr>
      <w:r>
        <w:rPr>
          <w:rFonts w:ascii="宋体" w:hAnsi="宋体" w:hint="eastAsia"/>
          <w:color w:val="000000" w:themeColor="text1"/>
          <w:szCs w:val="21"/>
        </w:rPr>
        <w:t>在故障处理方面，全面关注相间短路和单相接地故障类型，强化了相间短路故障分析功能，新增加了接地故障分析功能；</w:t>
      </w:r>
    </w:p>
    <w:p w14:paraId="75F4B4ED" w14:textId="77777777" w:rsidR="009E29AA" w:rsidRDefault="00776F09">
      <w:pPr>
        <w:numPr>
          <w:ilvl w:val="0"/>
          <w:numId w:val="115"/>
        </w:numPr>
        <w:autoSpaceDE w:val="0"/>
        <w:autoSpaceDN w:val="0"/>
        <w:jc w:val="left"/>
        <w:rPr>
          <w:rFonts w:ascii="宋体" w:hAnsi="宋体"/>
          <w:color w:val="000000" w:themeColor="text1"/>
          <w:szCs w:val="21"/>
        </w:rPr>
      </w:pPr>
      <w:r>
        <w:rPr>
          <w:rFonts w:ascii="宋体" w:hAnsi="宋体" w:hint="eastAsia"/>
          <w:color w:val="000000" w:themeColor="text1"/>
          <w:szCs w:val="21"/>
        </w:rPr>
        <w:t>针对生产控制大区的配电运行监控应用，明确了</w:t>
      </w:r>
      <w:r>
        <w:rPr>
          <w:rFonts w:ascii="宋体" w:hAnsi="宋体" w:hint="eastAsia"/>
          <w:color w:val="000000" w:themeColor="text1"/>
        </w:rPr>
        <w:t>分布式电源接入与控制规范、明确了</w:t>
      </w:r>
      <w:r>
        <w:rPr>
          <w:rFonts w:ascii="宋体" w:hAnsi="宋体" w:hint="eastAsia"/>
          <w:color w:val="000000" w:themeColor="text1"/>
          <w:szCs w:val="21"/>
        </w:rPr>
        <w:t>系统交互应用、增加了综合告警分析、模型校验、设备异动管理及专题图生成等功能；删除了多数据源处理、删除了配网调度运行支持应用、删除了扩展功能技术指标内容；</w:t>
      </w:r>
    </w:p>
    <w:p w14:paraId="47CDD318" w14:textId="77777777" w:rsidR="009E29AA" w:rsidRDefault="00776F09">
      <w:pPr>
        <w:numPr>
          <w:ilvl w:val="0"/>
          <w:numId w:val="115"/>
        </w:numPr>
        <w:autoSpaceDE w:val="0"/>
        <w:autoSpaceDN w:val="0"/>
        <w:jc w:val="left"/>
        <w:rPr>
          <w:rFonts w:ascii="宋体" w:hAnsi="宋体"/>
          <w:color w:val="000000" w:themeColor="text1"/>
          <w:szCs w:val="21"/>
        </w:rPr>
      </w:pPr>
      <w:r>
        <w:rPr>
          <w:rFonts w:ascii="宋体" w:hAnsi="宋体" w:hint="eastAsia"/>
          <w:color w:val="000000" w:themeColor="text1"/>
          <w:szCs w:val="21"/>
        </w:rPr>
        <w:t>增加了管理信息大区的配电运行状态管控应用，主要包括配电运行趋势分析、数据质量管控、配电自动化缺陷管理、配电终端管理等；</w:t>
      </w:r>
    </w:p>
    <w:p w14:paraId="3E28283F" w14:textId="77777777" w:rsidR="009E29AA" w:rsidRDefault="00776F09">
      <w:pPr>
        <w:numPr>
          <w:ilvl w:val="0"/>
          <w:numId w:val="115"/>
        </w:numPr>
        <w:autoSpaceDE w:val="0"/>
        <w:autoSpaceDN w:val="0"/>
        <w:jc w:val="left"/>
        <w:rPr>
          <w:rFonts w:ascii="宋体" w:hAnsi="宋体"/>
          <w:color w:val="000000" w:themeColor="text1"/>
        </w:rPr>
      </w:pPr>
      <w:r>
        <w:rPr>
          <w:rFonts w:ascii="宋体" w:hAnsi="宋体" w:hint="eastAsia"/>
          <w:color w:val="000000" w:themeColor="text1"/>
          <w:szCs w:val="21"/>
        </w:rPr>
        <w:t>调整了部分技术指标。</w:t>
      </w:r>
    </w:p>
    <w:p w14:paraId="259CBB46" w14:textId="77777777" w:rsidR="009E29AA" w:rsidRDefault="00776F09">
      <w:pPr>
        <w:spacing w:beforeLines="100" w:before="312" w:afterLines="100" w:after="312"/>
      </w:pPr>
      <w:r>
        <w:rPr>
          <w:rFonts w:hint="eastAsia"/>
        </w:rPr>
        <w:t xml:space="preserve">2  </w:t>
      </w:r>
      <w:r>
        <w:rPr>
          <w:rFonts w:hint="eastAsia"/>
        </w:rPr>
        <w:t>编制主要原则</w:t>
      </w:r>
    </w:p>
    <w:p w14:paraId="08C943BA"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本规范是以公司颁布的《配电自动化技术导则》（</w:t>
      </w:r>
      <w:r>
        <w:rPr>
          <w:rFonts w:ascii="宋体" w:hAnsi="宋体"/>
          <w:color w:val="000000" w:themeColor="text1"/>
          <w:kern w:val="21"/>
        </w:rPr>
        <w:t>Q/GDW 1382</w:t>
      </w:r>
      <w:r>
        <w:rPr>
          <w:rFonts w:ascii="宋体" w:hAnsi="宋体" w:hint="eastAsia"/>
          <w:color w:val="000000" w:themeColor="text1"/>
          <w:kern w:val="21"/>
        </w:rPr>
        <w:t>）为指导，并参考现有配电自动化的相关行业标准和国际标准，在总结过去配电自动化实践经验的基础上，遵循全面性、实用性、差异性和前瞻性的原则，修改了配电主站总体架构、加强了配电自动化安全防护体系、增加了配电运行状态管控应用、进一步细化配电主站的功能配置和技术指标，对部分条款进行修订，使其更具备可操作性。</w:t>
      </w:r>
    </w:p>
    <w:p w14:paraId="2C37DB23"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本规范可以作为配电网调度、运行、管理等技术支持系统的建设参考。</w:t>
      </w:r>
    </w:p>
    <w:p w14:paraId="75DE99C4" w14:textId="77777777" w:rsidR="009E29AA" w:rsidRDefault="00776F09">
      <w:pPr>
        <w:spacing w:beforeLines="100" w:before="312" w:afterLines="100" w:after="312"/>
      </w:pPr>
      <w:r>
        <w:t>3</w:t>
      </w:r>
      <w:r>
        <w:rPr>
          <w:rFonts w:hint="eastAsia"/>
        </w:rPr>
        <w:t xml:space="preserve">　与其他标准文件的关系</w:t>
      </w:r>
    </w:p>
    <w:p w14:paraId="77BDDC0D"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本规范是配电自动化系列标准体系的重要组成部分，在配电自动化系列标准指导下修订，同其他相关标准共同指导配电自动化建设。</w:t>
      </w:r>
    </w:p>
    <w:p w14:paraId="49AFD5A2" w14:textId="7C5CBE7B"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lastRenderedPageBreak/>
        <w:t>本规范参考了</w:t>
      </w:r>
      <w:r>
        <w:rPr>
          <w:rFonts w:ascii="宋体" w:hAnsi="宋体"/>
          <w:color w:val="000000" w:themeColor="text1"/>
          <w:kern w:val="21"/>
        </w:rPr>
        <w:t>DL/T 814</w:t>
      </w:r>
      <w:r>
        <w:rPr>
          <w:rFonts w:ascii="宋体" w:hAnsi="宋体" w:hint="eastAsia"/>
          <w:color w:val="000000" w:themeColor="text1"/>
          <w:kern w:val="21"/>
        </w:rPr>
        <w:t>《配电自动化系统功能规范》、</w:t>
      </w:r>
      <w:r>
        <w:rPr>
          <w:rFonts w:ascii="宋体" w:hAnsi="宋体"/>
          <w:color w:val="000000" w:themeColor="text1"/>
          <w:kern w:val="21"/>
        </w:rPr>
        <w:t>Q/GDW 1382</w:t>
      </w:r>
      <w:r>
        <w:rPr>
          <w:rFonts w:ascii="宋体" w:hAnsi="宋体" w:hint="eastAsia"/>
          <w:color w:val="000000" w:themeColor="text1"/>
          <w:kern w:val="21"/>
        </w:rPr>
        <w:t>《配电自动化技术导则》</w:t>
      </w:r>
      <w:r>
        <w:rPr>
          <w:rFonts w:ascii="宋体" w:hAnsi="宋体" w:hint="eastAsia"/>
          <w:color w:val="000000" w:themeColor="text1"/>
        </w:rPr>
        <w:t>、</w:t>
      </w:r>
      <w:r>
        <w:rPr>
          <w:rFonts w:ascii="宋体" w:hAnsi="宋体"/>
          <w:color w:val="000000" w:themeColor="text1"/>
        </w:rPr>
        <w:t>Q/GDW 370</w:t>
      </w:r>
      <w:r>
        <w:rPr>
          <w:rFonts w:ascii="宋体" w:hAnsi="宋体" w:hint="eastAsia"/>
          <w:color w:val="000000" w:themeColor="text1"/>
        </w:rPr>
        <w:t>《城市配电网技术导则》</w:t>
      </w:r>
      <w:r>
        <w:rPr>
          <w:rFonts w:ascii="宋体" w:hAnsi="宋体" w:hint="eastAsia"/>
          <w:color w:val="000000" w:themeColor="text1"/>
          <w:kern w:val="21"/>
        </w:rPr>
        <w:t>、</w:t>
      </w:r>
      <w:r>
        <w:rPr>
          <w:rFonts w:ascii="宋体" w:hAnsi="宋体"/>
          <w:color w:val="000000" w:themeColor="text1"/>
          <w:kern w:val="21"/>
        </w:rPr>
        <w:t>GB/T 13720</w:t>
      </w:r>
      <w:r>
        <w:rPr>
          <w:rFonts w:ascii="宋体" w:hAnsi="宋体" w:hint="eastAsia"/>
          <w:color w:val="000000" w:themeColor="text1"/>
          <w:kern w:val="21"/>
        </w:rPr>
        <w:t>《地区电网数据采集与监控系统通用技术条件》、</w:t>
      </w:r>
      <w:r>
        <w:rPr>
          <w:rFonts w:ascii="宋体" w:hAnsi="宋体"/>
          <w:color w:val="000000" w:themeColor="text1"/>
          <w:kern w:val="21"/>
        </w:rPr>
        <w:t>GB/T 13729</w:t>
      </w:r>
      <w:r>
        <w:rPr>
          <w:rFonts w:ascii="宋体" w:hAnsi="宋体" w:hint="eastAsia"/>
          <w:color w:val="000000" w:themeColor="text1"/>
          <w:kern w:val="21"/>
        </w:rPr>
        <w:t>《远动终端设备》、</w:t>
      </w:r>
      <w:r>
        <w:rPr>
          <w:rFonts w:ascii="宋体" w:hAnsi="宋体"/>
          <w:color w:val="000000" w:themeColor="text1"/>
          <w:kern w:val="21"/>
        </w:rPr>
        <w:t>GB/T 14285</w:t>
      </w:r>
      <w:r>
        <w:rPr>
          <w:rFonts w:ascii="宋体" w:hAnsi="宋体" w:hint="eastAsia"/>
          <w:color w:val="000000" w:themeColor="text1"/>
          <w:kern w:val="21"/>
        </w:rPr>
        <w:t>《继电保护和安全自动装置技术规程》、</w:t>
      </w:r>
      <w:r>
        <w:rPr>
          <w:rFonts w:ascii="宋体" w:hAnsi="宋体"/>
          <w:color w:val="000000" w:themeColor="text1"/>
          <w:kern w:val="21"/>
        </w:rPr>
        <w:t>DL/T 550</w:t>
      </w:r>
      <w:r>
        <w:rPr>
          <w:rFonts w:ascii="宋体" w:hAnsi="宋体" w:hint="eastAsia"/>
          <w:color w:val="000000" w:themeColor="text1"/>
          <w:kern w:val="21"/>
        </w:rPr>
        <w:t>《地区电网调度自动化功能规范》、</w:t>
      </w:r>
      <w:r>
        <w:rPr>
          <w:rFonts w:ascii="宋体" w:hAnsi="宋体"/>
          <w:color w:val="000000" w:themeColor="text1"/>
          <w:kern w:val="21"/>
        </w:rPr>
        <w:t>DL/T 634</w:t>
      </w:r>
      <w:r>
        <w:rPr>
          <w:rFonts w:ascii="宋体" w:hAnsi="宋体" w:hint="eastAsia"/>
          <w:color w:val="000000" w:themeColor="text1"/>
          <w:kern w:val="21"/>
        </w:rPr>
        <w:t>《远动设备及系统》、</w:t>
      </w:r>
      <w:r>
        <w:rPr>
          <w:rFonts w:ascii="宋体" w:hAnsi="宋体"/>
          <w:color w:val="000000" w:themeColor="text1"/>
          <w:kern w:val="21"/>
        </w:rPr>
        <w:t>DL/T 721</w:t>
      </w:r>
      <w:r>
        <w:rPr>
          <w:rFonts w:ascii="宋体" w:hAnsi="宋体" w:hint="eastAsia"/>
          <w:color w:val="000000" w:themeColor="text1"/>
          <w:kern w:val="21"/>
        </w:rPr>
        <w:t>《配电网自动化系统远方终端》、</w:t>
      </w:r>
      <w:r>
        <w:rPr>
          <w:rFonts w:ascii="宋体" w:hAnsi="宋体"/>
          <w:color w:val="000000" w:themeColor="text1"/>
          <w:kern w:val="21"/>
        </w:rPr>
        <w:t>DL/T 860</w:t>
      </w:r>
      <w:r>
        <w:rPr>
          <w:rFonts w:ascii="宋体" w:hAnsi="宋体" w:hint="eastAsia"/>
          <w:color w:val="000000" w:themeColor="text1"/>
          <w:kern w:val="21"/>
        </w:rPr>
        <w:t>《变电站通信网络和系统》、</w:t>
      </w:r>
      <w:r>
        <w:rPr>
          <w:rFonts w:ascii="宋体" w:hAnsi="宋体"/>
          <w:color w:val="000000" w:themeColor="text1"/>
        </w:rPr>
        <w:t>Q/GDW 624</w:t>
      </w:r>
      <w:r>
        <w:rPr>
          <w:rFonts w:ascii="宋体" w:hAnsi="宋体" w:hint="eastAsia"/>
          <w:color w:val="000000" w:themeColor="text1"/>
        </w:rPr>
        <w:t>《电力系统图形描述规范》、</w:t>
      </w:r>
      <w:r>
        <w:rPr>
          <w:rFonts w:ascii="宋体" w:hAnsi="宋体"/>
          <w:color w:val="000000" w:themeColor="text1"/>
        </w:rPr>
        <w:t>Q/GDW 680.1</w:t>
      </w:r>
      <w:r>
        <w:rPr>
          <w:rFonts w:ascii="宋体" w:hAnsi="宋体" w:hint="eastAsia"/>
          <w:color w:val="000000" w:themeColor="text1"/>
        </w:rPr>
        <w:t>《智能电网调度技术支持系统</w:t>
      </w:r>
      <w:r>
        <w:rPr>
          <w:rFonts w:ascii="宋体" w:hAnsi="宋体"/>
          <w:color w:val="000000" w:themeColor="text1"/>
        </w:rPr>
        <w:t xml:space="preserve"> </w:t>
      </w:r>
      <w:r>
        <w:rPr>
          <w:rFonts w:ascii="宋体" w:hAnsi="宋体" w:hint="eastAsia"/>
          <w:color w:val="000000" w:themeColor="text1"/>
        </w:rPr>
        <w:t>第</w:t>
      </w:r>
      <w:r>
        <w:rPr>
          <w:rFonts w:ascii="宋体" w:hAnsi="宋体"/>
          <w:color w:val="000000" w:themeColor="text1"/>
        </w:rPr>
        <w:t xml:space="preserve"> 1 </w:t>
      </w:r>
      <w:r>
        <w:rPr>
          <w:rFonts w:ascii="宋体" w:hAnsi="宋体" w:hint="eastAsia"/>
          <w:color w:val="000000" w:themeColor="text1"/>
        </w:rPr>
        <w:t>部分：</w:t>
      </w:r>
      <w:r>
        <w:rPr>
          <w:rFonts w:ascii="宋体" w:hAnsi="宋体"/>
          <w:color w:val="000000" w:themeColor="text1"/>
        </w:rPr>
        <w:t xml:space="preserve"> </w:t>
      </w:r>
      <w:r>
        <w:rPr>
          <w:rFonts w:ascii="宋体" w:hAnsi="宋体" w:hint="eastAsia"/>
          <w:color w:val="000000" w:themeColor="text1"/>
        </w:rPr>
        <w:t>体系架构及总体要求》、</w:t>
      </w:r>
      <w:r>
        <w:rPr>
          <w:rFonts w:ascii="宋体" w:hAnsi="宋体"/>
          <w:color w:val="000000" w:themeColor="text1"/>
        </w:rPr>
        <w:t>IEC 60870</w:t>
      </w:r>
      <w:r>
        <w:rPr>
          <w:rFonts w:ascii="宋体" w:hAnsi="宋体" w:hint="eastAsia"/>
          <w:color w:val="000000" w:themeColor="text1"/>
        </w:rPr>
        <w:t>《远动装置及系统》等相关标准，</w:t>
      </w:r>
      <w:r>
        <w:rPr>
          <w:rFonts w:ascii="宋体" w:hAnsi="宋体" w:hint="eastAsia"/>
          <w:color w:val="000000" w:themeColor="text1"/>
          <w:kern w:val="21"/>
        </w:rPr>
        <w:t>对配电网系统主站相关功能的定义和要求，结合目前已在城市配电网得到成熟应用的功能和可预见的配电网调度、运行、管理等方面的新应用需求，对配电网系统主站的基本功能和扩展功能进行修订，满足配电网系统主站建设的需要。</w:t>
      </w:r>
    </w:p>
    <w:p w14:paraId="79A38BE1"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本规范参考了</w:t>
      </w:r>
      <w:r>
        <w:rPr>
          <w:rFonts w:ascii="宋体" w:hAnsi="宋体"/>
          <w:color w:val="000000" w:themeColor="text1"/>
          <w:kern w:val="21"/>
        </w:rPr>
        <w:t>DL/T 890</w:t>
      </w:r>
      <w:r>
        <w:rPr>
          <w:rFonts w:ascii="宋体" w:hAnsi="宋体" w:hint="eastAsia"/>
          <w:color w:val="000000" w:themeColor="text1"/>
          <w:kern w:val="21"/>
        </w:rPr>
        <w:t>《能量管理系统应用程序接口》、</w:t>
      </w:r>
      <w:r>
        <w:rPr>
          <w:rFonts w:ascii="宋体" w:hAnsi="宋体"/>
          <w:color w:val="000000" w:themeColor="text1"/>
          <w:kern w:val="21"/>
        </w:rPr>
        <w:t>DL/T 1080</w:t>
      </w:r>
      <w:r>
        <w:rPr>
          <w:rFonts w:ascii="宋体" w:hAnsi="宋体" w:hint="eastAsia"/>
          <w:color w:val="000000" w:themeColor="text1"/>
          <w:kern w:val="21"/>
        </w:rPr>
        <w:t>《电力企业应用集成</w:t>
      </w:r>
      <w:r>
        <w:rPr>
          <w:rFonts w:ascii="宋体" w:hAnsi="宋体"/>
          <w:color w:val="000000" w:themeColor="text1"/>
          <w:kern w:val="21"/>
        </w:rPr>
        <w:t xml:space="preserve"> </w:t>
      </w:r>
      <w:r>
        <w:rPr>
          <w:rFonts w:ascii="宋体" w:hAnsi="宋体" w:hint="eastAsia"/>
          <w:color w:val="000000" w:themeColor="text1"/>
          <w:kern w:val="21"/>
        </w:rPr>
        <w:t>配电管理的系统接口》、</w:t>
      </w:r>
      <w:r>
        <w:rPr>
          <w:rFonts w:ascii="宋体" w:hAnsi="宋体"/>
          <w:color w:val="000000" w:themeColor="text1"/>
        </w:rPr>
        <w:t>IEC 61968</w:t>
      </w:r>
      <w:r>
        <w:rPr>
          <w:rFonts w:ascii="宋体" w:hAnsi="宋体" w:hint="eastAsia"/>
          <w:color w:val="000000" w:themeColor="text1"/>
        </w:rPr>
        <w:t>《分布式管理中的电力系统应用集成接口》</w:t>
      </w:r>
      <w:r>
        <w:rPr>
          <w:rFonts w:ascii="宋体" w:hAnsi="宋体" w:hint="eastAsia"/>
          <w:color w:val="000000" w:themeColor="text1"/>
          <w:kern w:val="21"/>
        </w:rPr>
        <w:t>等相关国际标准，对配电网系统主站与其他配电网相关信息系统之间的信息交互进行了规范。</w:t>
      </w:r>
    </w:p>
    <w:p w14:paraId="123A2363"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本规范参考了</w:t>
      </w:r>
      <w:r>
        <w:rPr>
          <w:rFonts w:ascii="宋体" w:hAnsi="宋体"/>
          <w:color w:val="000000" w:themeColor="text1"/>
        </w:rPr>
        <w:t>Q/GDW 156</w:t>
      </w:r>
      <w:r>
        <w:rPr>
          <w:rFonts w:ascii="宋体" w:hAnsi="宋体" w:hint="eastAsia"/>
          <w:color w:val="000000" w:themeColor="text1"/>
        </w:rPr>
        <w:t>《城市电力网规划设计导则》、</w:t>
      </w:r>
      <w:r>
        <w:rPr>
          <w:rFonts w:ascii="宋体" w:hAnsi="宋体"/>
          <w:color w:val="000000" w:themeColor="text1"/>
        </w:rPr>
        <w:t>Q/GDW 1625</w:t>
      </w:r>
      <w:r>
        <w:rPr>
          <w:rFonts w:ascii="宋体" w:hAnsi="宋体"/>
          <w:color w:val="000000" w:themeColor="text1"/>
        </w:rPr>
        <w:tab/>
      </w:r>
      <w:r>
        <w:rPr>
          <w:rFonts w:ascii="宋体" w:hAnsi="宋体" w:hint="eastAsia"/>
          <w:color w:val="000000" w:themeColor="text1"/>
        </w:rPr>
        <w:t>《配电自动化建设与改造标准化设计技术规定》、</w:t>
      </w:r>
      <w:r>
        <w:rPr>
          <w:rFonts w:ascii="宋体" w:hAnsi="宋体"/>
          <w:color w:val="000000" w:themeColor="text1"/>
        </w:rPr>
        <w:t>Q/GDW 1738</w:t>
      </w:r>
      <w:r>
        <w:rPr>
          <w:rFonts w:ascii="宋体" w:hAnsi="宋体" w:hint="eastAsia"/>
          <w:color w:val="000000" w:themeColor="text1"/>
        </w:rPr>
        <w:t>《配电网规划设计技术导则》</w:t>
      </w:r>
      <w:r>
        <w:rPr>
          <w:rFonts w:ascii="宋体" w:hAnsi="宋体" w:hint="eastAsia"/>
          <w:color w:val="000000" w:themeColor="text1"/>
          <w:kern w:val="21"/>
        </w:rPr>
        <w:t>的相关要求，对配电自动化试点的系统主站建设与改造具有指导意义。</w:t>
      </w:r>
    </w:p>
    <w:p w14:paraId="5B6C4F20"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本规范参考国家发展和改革委员会令</w:t>
      </w:r>
      <w:r>
        <w:rPr>
          <w:rFonts w:ascii="宋体" w:hAnsi="宋体"/>
          <w:color w:val="000000" w:themeColor="text1"/>
        </w:rPr>
        <w:t>2014</w:t>
      </w:r>
      <w:r>
        <w:rPr>
          <w:rFonts w:ascii="宋体" w:hAnsi="宋体" w:hint="eastAsia"/>
          <w:color w:val="000000" w:themeColor="text1"/>
        </w:rPr>
        <w:t>年第</w:t>
      </w:r>
      <w:r>
        <w:rPr>
          <w:rFonts w:ascii="宋体" w:hAnsi="宋体"/>
          <w:color w:val="000000" w:themeColor="text1"/>
        </w:rPr>
        <w:t>14</w:t>
      </w:r>
      <w:r>
        <w:rPr>
          <w:rFonts w:ascii="宋体" w:hAnsi="宋体" w:hint="eastAsia"/>
          <w:color w:val="000000" w:themeColor="text1"/>
        </w:rPr>
        <w:t>号《电力监控系统安全防护规定》、国家能源局国能安全</w:t>
      </w:r>
      <w:r>
        <w:rPr>
          <w:rFonts w:ascii="宋体" w:hAnsi="宋体"/>
          <w:color w:val="000000" w:themeColor="text1"/>
        </w:rPr>
        <w:t>[2015]36</w:t>
      </w:r>
      <w:r>
        <w:rPr>
          <w:rFonts w:ascii="宋体" w:hAnsi="宋体" w:hint="eastAsia"/>
          <w:color w:val="000000" w:themeColor="text1"/>
        </w:rPr>
        <w:t>号《电力监控系统安全防护总体方案》明确了配电自动化系统安全防护相关要求。</w:t>
      </w:r>
    </w:p>
    <w:p w14:paraId="6524675F"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本规范参考《</w:t>
      </w:r>
      <w:r>
        <w:rPr>
          <w:rFonts w:ascii="宋体" w:hAnsi="宋体"/>
          <w:color w:val="000000" w:themeColor="text1"/>
        </w:rPr>
        <w:t>Q/GDW XXX</w:t>
      </w:r>
      <w:r>
        <w:rPr>
          <w:rFonts w:ascii="宋体" w:hAnsi="宋体"/>
          <w:color w:val="000000" w:themeColor="text1"/>
        </w:rPr>
        <w:tab/>
      </w:r>
      <w:r>
        <w:rPr>
          <w:rFonts w:ascii="宋体" w:hAnsi="宋体" w:hint="eastAsia"/>
          <w:color w:val="000000" w:themeColor="text1"/>
        </w:rPr>
        <w:t>配电自动化终端技术规范》和《</w:t>
      </w:r>
      <w:r>
        <w:rPr>
          <w:rFonts w:ascii="宋体" w:hAnsi="宋体"/>
          <w:color w:val="000000" w:themeColor="text1"/>
        </w:rPr>
        <w:t>Q/GDW XXX</w:t>
      </w:r>
      <w:r>
        <w:rPr>
          <w:rFonts w:ascii="宋体" w:hAnsi="宋体"/>
          <w:color w:val="000000" w:themeColor="text1"/>
        </w:rPr>
        <w:tab/>
      </w:r>
      <w:r>
        <w:rPr>
          <w:rFonts w:ascii="宋体" w:hAnsi="宋体" w:hint="eastAsia"/>
          <w:color w:val="000000" w:themeColor="text1"/>
        </w:rPr>
        <w:t>配电自动化终端</w:t>
      </w:r>
      <w:r>
        <w:rPr>
          <w:rFonts w:ascii="宋体" w:hAnsi="宋体"/>
          <w:color w:val="000000" w:themeColor="text1"/>
        </w:rPr>
        <w:t>/</w:t>
      </w:r>
      <w:r>
        <w:rPr>
          <w:rFonts w:ascii="宋体" w:hAnsi="宋体" w:hint="eastAsia"/>
          <w:color w:val="000000" w:themeColor="text1"/>
        </w:rPr>
        <w:t>子站功能规范》明确了配电主站与终端协同相关要求。</w:t>
      </w:r>
    </w:p>
    <w:p w14:paraId="409EA52B" w14:textId="77777777" w:rsidR="009E29AA" w:rsidRDefault="00776F09">
      <w:pPr>
        <w:spacing w:beforeLines="100" w:before="312" w:afterLines="100" w:after="312"/>
      </w:pPr>
      <w:r>
        <w:t>4</w:t>
      </w:r>
      <w:r>
        <w:rPr>
          <w:rFonts w:hint="eastAsia"/>
        </w:rPr>
        <w:t xml:space="preserve">　编制过程</w:t>
      </w:r>
    </w:p>
    <w:p w14:paraId="21332D8D" w14:textId="77777777" w:rsidR="009E29AA" w:rsidRDefault="00776F09">
      <w:pPr>
        <w:adjustRightInd/>
        <w:spacing w:line="312" w:lineRule="exact"/>
        <w:ind w:firstLine="420"/>
        <w:rPr>
          <w:rFonts w:ascii="宋体" w:hAnsi="宋体"/>
          <w:color w:val="000000" w:themeColor="text1"/>
        </w:rPr>
      </w:pPr>
      <w:r>
        <w:rPr>
          <w:rFonts w:ascii="宋体" w:hAnsi="宋体"/>
          <w:color w:val="000000" w:themeColor="text1"/>
        </w:rPr>
        <w:t>2013</w:t>
      </w:r>
      <w:r>
        <w:rPr>
          <w:rFonts w:ascii="宋体" w:hAnsi="宋体" w:hint="eastAsia"/>
          <w:color w:val="000000" w:themeColor="text1"/>
        </w:rPr>
        <w:t>年</w:t>
      </w:r>
      <w:r>
        <w:rPr>
          <w:rFonts w:ascii="宋体" w:hAnsi="宋体"/>
          <w:color w:val="000000" w:themeColor="text1"/>
        </w:rPr>
        <w:t>8</w:t>
      </w:r>
      <w:r>
        <w:rPr>
          <w:rFonts w:ascii="宋体" w:hAnsi="宋体" w:hint="eastAsia"/>
          <w:color w:val="000000" w:themeColor="text1"/>
        </w:rPr>
        <w:t>月</w:t>
      </w:r>
      <w:r>
        <w:rPr>
          <w:rFonts w:ascii="宋体" w:hAnsi="宋体"/>
          <w:color w:val="000000" w:themeColor="text1"/>
        </w:rPr>
        <w:t>9</w:t>
      </w:r>
      <w:r>
        <w:rPr>
          <w:rFonts w:ascii="宋体" w:hAnsi="宋体" w:hint="eastAsia"/>
          <w:color w:val="000000" w:themeColor="text1"/>
        </w:rPr>
        <w:t>日，按照国家电网公司配电自动化建设应用提升工作方案的通知要求</w:t>
      </w:r>
      <w:r>
        <w:rPr>
          <w:rFonts w:ascii="宋体" w:hAnsi="宋体"/>
          <w:color w:val="000000" w:themeColor="text1"/>
        </w:rPr>
        <w:t xml:space="preserve"> </w:t>
      </w:r>
      <w:r>
        <w:rPr>
          <w:rFonts w:ascii="宋体" w:hAnsi="宋体" w:hint="eastAsia"/>
          <w:color w:val="000000" w:themeColor="text1"/>
        </w:rPr>
        <w:t>，国网运检部印发配电自动化技术标准编制计划的通知</w:t>
      </w:r>
      <w:r>
        <w:rPr>
          <w:rFonts w:ascii="宋体" w:hAnsi="宋体"/>
          <w:color w:val="000000" w:themeColor="text1"/>
        </w:rPr>
        <w:t>(</w:t>
      </w:r>
      <w:r>
        <w:rPr>
          <w:rFonts w:ascii="宋体" w:hAnsi="宋体" w:hint="eastAsia"/>
          <w:color w:val="000000" w:themeColor="text1"/>
        </w:rPr>
        <w:t>运检三〔</w:t>
      </w:r>
      <w:r>
        <w:rPr>
          <w:rFonts w:ascii="宋体" w:hAnsi="宋体"/>
          <w:color w:val="000000" w:themeColor="text1"/>
        </w:rPr>
        <w:t>2013</w:t>
      </w:r>
      <w:r>
        <w:rPr>
          <w:rFonts w:ascii="宋体" w:hAnsi="宋体" w:hint="eastAsia"/>
          <w:color w:val="000000" w:themeColor="text1"/>
        </w:rPr>
        <w:t>〕</w:t>
      </w:r>
      <w:r>
        <w:rPr>
          <w:rFonts w:ascii="宋体" w:hAnsi="宋体"/>
          <w:color w:val="000000" w:themeColor="text1"/>
        </w:rPr>
        <w:t>429</w:t>
      </w:r>
      <w:r>
        <w:rPr>
          <w:rFonts w:ascii="宋体" w:hAnsi="宋体" w:hint="eastAsia"/>
          <w:color w:val="000000" w:themeColor="text1"/>
        </w:rPr>
        <w:t>号</w:t>
      </w:r>
      <w:r>
        <w:rPr>
          <w:rFonts w:ascii="宋体" w:hAnsi="宋体"/>
          <w:color w:val="000000" w:themeColor="text1"/>
        </w:rPr>
        <w:t>)</w:t>
      </w:r>
      <w:r>
        <w:rPr>
          <w:rFonts w:ascii="宋体" w:hAnsi="宋体" w:hint="eastAsia"/>
          <w:color w:val="000000" w:themeColor="text1"/>
        </w:rPr>
        <w:t>，明确《配电自动化系统主站功能规范》修订工作由国网电科院牵头，</w:t>
      </w:r>
      <w:r>
        <w:rPr>
          <w:rFonts w:ascii="宋体" w:hAnsi="宋体" w:hint="eastAsia"/>
          <w:color w:val="000000" w:themeColor="text1"/>
          <w:kern w:val="21"/>
        </w:rPr>
        <w:t>许继集团、国网山东电力公司、国网陕西电力公司</w:t>
      </w:r>
      <w:r>
        <w:rPr>
          <w:rFonts w:ascii="宋体" w:hAnsi="宋体" w:hint="eastAsia"/>
          <w:color w:val="000000" w:themeColor="text1"/>
        </w:rPr>
        <w:t>、国网北京电力公司各单位配合。</w:t>
      </w:r>
    </w:p>
    <w:p w14:paraId="43674646" w14:textId="77777777" w:rsidR="009E29AA" w:rsidRDefault="00776F09">
      <w:pPr>
        <w:spacing w:line="312" w:lineRule="exact"/>
        <w:ind w:firstLine="420"/>
        <w:rPr>
          <w:rFonts w:ascii="宋体" w:hAnsi="宋体"/>
          <w:color w:val="000000" w:themeColor="text1"/>
          <w:kern w:val="21"/>
        </w:rPr>
      </w:pPr>
      <w:r>
        <w:rPr>
          <w:rFonts w:ascii="宋体" w:hAnsi="宋体"/>
          <w:color w:val="000000" w:themeColor="text1"/>
        </w:rPr>
        <w:t>2013</w:t>
      </w:r>
      <w:r>
        <w:rPr>
          <w:rFonts w:ascii="宋体" w:hAnsi="宋体" w:hint="eastAsia"/>
          <w:color w:val="000000" w:themeColor="text1"/>
        </w:rPr>
        <w:t>年</w:t>
      </w:r>
      <w:r>
        <w:rPr>
          <w:rFonts w:ascii="宋体" w:hAnsi="宋体"/>
          <w:color w:val="000000" w:themeColor="text1"/>
        </w:rPr>
        <w:t>8</w:t>
      </w:r>
      <w:r>
        <w:rPr>
          <w:rFonts w:ascii="宋体" w:hAnsi="宋体" w:hint="eastAsia"/>
          <w:color w:val="000000" w:themeColor="text1"/>
        </w:rPr>
        <w:t>月</w:t>
      </w:r>
      <w:r>
        <w:rPr>
          <w:rFonts w:ascii="宋体" w:hAnsi="宋体"/>
          <w:color w:val="000000" w:themeColor="text1"/>
        </w:rPr>
        <w:t>13</w:t>
      </w:r>
      <w:r>
        <w:rPr>
          <w:rFonts w:ascii="宋体" w:hAnsi="宋体" w:hint="eastAsia"/>
          <w:color w:val="000000" w:themeColor="text1"/>
        </w:rPr>
        <w:t>日，国网电科院组织成立了</w:t>
      </w:r>
      <w:r>
        <w:rPr>
          <w:rFonts w:ascii="宋体" w:hAnsi="宋体" w:hint="eastAsia"/>
          <w:color w:val="000000" w:themeColor="text1"/>
          <w:kern w:val="21"/>
        </w:rPr>
        <w:t>《配电自动化系统主站功能规范》</w:t>
      </w:r>
      <w:r>
        <w:rPr>
          <w:rFonts w:ascii="宋体" w:hAnsi="宋体" w:hint="eastAsia"/>
          <w:color w:val="000000" w:themeColor="text1"/>
        </w:rPr>
        <w:t>编写组，落实了具体编写人员，明细了分工。同时还对</w:t>
      </w:r>
      <w:r>
        <w:rPr>
          <w:rFonts w:ascii="宋体" w:hAnsi="宋体" w:hint="eastAsia"/>
          <w:color w:val="000000" w:themeColor="text1"/>
          <w:kern w:val="21"/>
        </w:rPr>
        <w:t>《配电自动化系统主站功能规范》</w:t>
      </w:r>
      <w:r>
        <w:rPr>
          <w:rFonts w:ascii="宋体" w:hAnsi="宋体" w:hint="eastAsia"/>
          <w:color w:val="000000" w:themeColor="text1"/>
        </w:rPr>
        <w:t>框架进行研讨讨论，开始草稿编写工作。</w:t>
      </w:r>
    </w:p>
    <w:p w14:paraId="6BFFD347" w14:textId="77777777" w:rsidR="009E29AA" w:rsidRDefault="00776F09">
      <w:pPr>
        <w:rPr>
          <w:rFonts w:ascii="宋体" w:hAnsi="宋体"/>
          <w:color w:val="000000" w:themeColor="text1"/>
          <w:kern w:val="21"/>
        </w:rPr>
      </w:pPr>
      <w:r>
        <w:rPr>
          <w:rFonts w:ascii="宋体" w:hAnsi="宋体"/>
          <w:color w:val="000000" w:themeColor="text1"/>
          <w:kern w:val="21"/>
        </w:rPr>
        <w:tab/>
        <w:t>2013</w:t>
      </w:r>
      <w:r>
        <w:rPr>
          <w:rFonts w:ascii="宋体" w:hAnsi="宋体" w:hint="eastAsia"/>
          <w:color w:val="000000" w:themeColor="text1"/>
          <w:kern w:val="21"/>
        </w:rPr>
        <w:t>年</w:t>
      </w:r>
      <w:r>
        <w:rPr>
          <w:rFonts w:ascii="宋体" w:hAnsi="宋体"/>
          <w:color w:val="000000" w:themeColor="text1"/>
          <w:kern w:val="21"/>
        </w:rPr>
        <w:t>9</w:t>
      </w:r>
      <w:r>
        <w:rPr>
          <w:rFonts w:ascii="宋体" w:hAnsi="宋体" w:hint="eastAsia"/>
          <w:color w:val="000000" w:themeColor="text1"/>
          <w:kern w:val="21"/>
        </w:rPr>
        <w:t>月</w:t>
      </w:r>
      <w:r>
        <w:rPr>
          <w:rFonts w:ascii="宋体" w:hAnsi="宋体"/>
          <w:color w:val="000000" w:themeColor="text1"/>
          <w:kern w:val="21"/>
        </w:rPr>
        <w:t>22</w:t>
      </w:r>
      <w:r>
        <w:rPr>
          <w:rFonts w:ascii="宋体" w:hAnsi="宋体" w:hint="eastAsia"/>
          <w:color w:val="000000" w:themeColor="text1"/>
          <w:kern w:val="21"/>
        </w:rPr>
        <w:t>日，公司运检部在北京组织编写组进行集中编写。会上对国网电科院起草的《配电自动化系统主站功能规范》草稿进行了充分的讨论，并进一步由国网电科院、许继集团、国网陕西电力公司、国网山东电力公司、国网北京电力公司等单位编写人员分工进行编写，完成初稿，并由运检部组织进行审查并进行修订。</w:t>
      </w:r>
    </w:p>
    <w:p w14:paraId="5059418E" w14:textId="77777777" w:rsidR="009E29AA" w:rsidRDefault="00776F09">
      <w:pPr>
        <w:adjustRightInd/>
        <w:spacing w:line="312" w:lineRule="exact"/>
        <w:ind w:firstLine="420"/>
        <w:rPr>
          <w:rFonts w:ascii="宋体" w:hAnsi="宋体"/>
          <w:color w:val="000000" w:themeColor="text1"/>
          <w:kern w:val="21"/>
        </w:rPr>
      </w:pPr>
      <w:r>
        <w:rPr>
          <w:rFonts w:ascii="宋体" w:hAnsi="宋体"/>
          <w:color w:val="000000" w:themeColor="text1"/>
          <w:kern w:val="21"/>
        </w:rPr>
        <w:t>2013</w:t>
      </w:r>
      <w:r>
        <w:rPr>
          <w:rFonts w:ascii="宋体" w:hAnsi="宋体" w:hint="eastAsia"/>
          <w:color w:val="000000" w:themeColor="text1"/>
          <w:kern w:val="21"/>
        </w:rPr>
        <w:t>年</w:t>
      </w:r>
      <w:r>
        <w:rPr>
          <w:rFonts w:ascii="宋体" w:hAnsi="宋体"/>
          <w:color w:val="000000" w:themeColor="text1"/>
          <w:kern w:val="21"/>
        </w:rPr>
        <w:t>9</w:t>
      </w:r>
      <w:r>
        <w:rPr>
          <w:rFonts w:ascii="宋体" w:hAnsi="宋体" w:hint="eastAsia"/>
          <w:color w:val="000000" w:themeColor="text1"/>
          <w:kern w:val="21"/>
        </w:rPr>
        <w:t>月</w:t>
      </w:r>
      <w:r>
        <w:rPr>
          <w:rFonts w:ascii="宋体" w:hAnsi="宋体"/>
          <w:color w:val="000000" w:themeColor="text1"/>
          <w:kern w:val="21"/>
        </w:rPr>
        <w:t>29</w:t>
      </w:r>
      <w:r>
        <w:rPr>
          <w:rFonts w:ascii="宋体" w:hAnsi="宋体" w:hint="eastAsia"/>
          <w:color w:val="000000" w:themeColor="text1"/>
          <w:kern w:val="21"/>
        </w:rPr>
        <w:t>日，公司运检部在北京组织召开标准征求意见会，</w:t>
      </w:r>
      <w:r>
        <w:rPr>
          <w:rFonts w:ascii="宋体" w:hAnsi="宋体" w:hint="eastAsia"/>
          <w:color w:val="000000" w:themeColor="text1"/>
          <w:szCs w:val="21"/>
        </w:rPr>
        <w:t>由公司系统内外相关单位及厂家对标准进行意见征求，编写组进一步根据征求意见进行采纳与修订，形成标准送审稿。</w:t>
      </w:r>
    </w:p>
    <w:p w14:paraId="0B34BAAF" w14:textId="77777777" w:rsidR="009E29AA" w:rsidRDefault="00776F09">
      <w:pPr>
        <w:rPr>
          <w:rFonts w:ascii="宋体" w:hAnsi="宋体"/>
          <w:color w:val="000000" w:themeColor="text1"/>
          <w:kern w:val="21"/>
        </w:rPr>
      </w:pPr>
      <w:r>
        <w:rPr>
          <w:rFonts w:ascii="宋体" w:hAnsi="宋体"/>
          <w:color w:val="000000" w:themeColor="text1"/>
          <w:kern w:val="21"/>
        </w:rPr>
        <w:tab/>
        <w:t>2013</w:t>
      </w:r>
      <w:r>
        <w:rPr>
          <w:rFonts w:ascii="宋体" w:hAnsi="宋体" w:hint="eastAsia"/>
          <w:color w:val="000000" w:themeColor="text1"/>
          <w:kern w:val="21"/>
        </w:rPr>
        <w:t>年</w:t>
      </w:r>
      <w:r>
        <w:rPr>
          <w:rFonts w:ascii="宋体" w:hAnsi="宋体"/>
          <w:color w:val="000000" w:themeColor="text1"/>
          <w:kern w:val="21"/>
        </w:rPr>
        <w:t>10</w:t>
      </w:r>
      <w:r>
        <w:rPr>
          <w:rFonts w:ascii="宋体" w:hAnsi="宋体" w:hint="eastAsia"/>
          <w:color w:val="000000" w:themeColor="text1"/>
          <w:kern w:val="21"/>
        </w:rPr>
        <w:t>月</w:t>
      </w:r>
      <w:r>
        <w:rPr>
          <w:rFonts w:ascii="宋体" w:hAnsi="宋体"/>
          <w:color w:val="000000" w:themeColor="text1"/>
          <w:kern w:val="21"/>
        </w:rPr>
        <w:t>23</w:t>
      </w:r>
      <w:r>
        <w:rPr>
          <w:rFonts w:ascii="宋体" w:hAnsi="宋体" w:hint="eastAsia"/>
          <w:color w:val="000000" w:themeColor="text1"/>
          <w:kern w:val="21"/>
        </w:rPr>
        <w:t>日，公司运检部在北京组织召开了国网五个标准的送审稿评审会议，发展部、信通部、国调中心有关人员和部分网省公司、科研单位的专家共近</w:t>
      </w:r>
      <w:r>
        <w:rPr>
          <w:rFonts w:ascii="宋体" w:hAnsi="宋体"/>
          <w:color w:val="000000" w:themeColor="text1"/>
          <w:kern w:val="21"/>
        </w:rPr>
        <w:t>30</w:t>
      </w:r>
      <w:r>
        <w:rPr>
          <w:rFonts w:ascii="宋体" w:hAnsi="宋体" w:hint="eastAsia"/>
          <w:color w:val="000000" w:themeColor="text1"/>
          <w:kern w:val="21"/>
        </w:rPr>
        <w:t>人参加了会议。与会专家对送审稿进行了认真审查，对相关标准又提出一些完善化的意见。会议形成了专家评审意见，同意将国网五个标准经完善后形成报批稿。</w:t>
      </w:r>
    </w:p>
    <w:p w14:paraId="00EA73BD" w14:textId="77777777" w:rsidR="009E29AA" w:rsidRDefault="00776F09">
      <w:pPr>
        <w:ind w:firstLine="425"/>
        <w:rPr>
          <w:rFonts w:ascii="宋体" w:hAnsi="宋体"/>
          <w:color w:val="000000" w:themeColor="text1"/>
          <w:szCs w:val="21"/>
        </w:rPr>
      </w:pPr>
      <w:r>
        <w:rPr>
          <w:rFonts w:ascii="宋体" w:hAnsi="宋体"/>
          <w:color w:val="000000" w:themeColor="text1"/>
          <w:szCs w:val="21"/>
        </w:rPr>
        <w:t>2013</w:t>
      </w:r>
      <w:r>
        <w:rPr>
          <w:rFonts w:ascii="宋体" w:hAnsi="宋体" w:hint="eastAsia"/>
          <w:color w:val="000000" w:themeColor="text1"/>
          <w:szCs w:val="21"/>
        </w:rPr>
        <w:t>年</w:t>
      </w:r>
      <w:r>
        <w:rPr>
          <w:rFonts w:ascii="宋体" w:hAnsi="宋体"/>
          <w:color w:val="000000" w:themeColor="text1"/>
          <w:szCs w:val="21"/>
        </w:rPr>
        <w:t>11</w:t>
      </w:r>
      <w:r>
        <w:rPr>
          <w:rFonts w:ascii="宋体" w:hAnsi="宋体" w:hint="eastAsia"/>
          <w:color w:val="000000" w:themeColor="text1"/>
          <w:szCs w:val="21"/>
        </w:rPr>
        <w:t>月</w:t>
      </w:r>
      <w:r>
        <w:rPr>
          <w:rFonts w:ascii="宋体" w:hAnsi="宋体"/>
          <w:color w:val="000000" w:themeColor="text1"/>
          <w:szCs w:val="21"/>
        </w:rPr>
        <w:t>8</w:t>
      </w:r>
      <w:r>
        <w:rPr>
          <w:rFonts w:ascii="宋体" w:hAnsi="宋体" w:hint="eastAsia"/>
          <w:color w:val="000000" w:themeColor="text1"/>
          <w:szCs w:val="21"/>
        </w:rPr>
        <w:t>日～</w:t>
      </w:r>
      <w:r>
        <w:rPr>
          <w:rFonts w:ascii="宋体" w:hAnsi="宋体"/>
          <w:color w:val="000000" w:themeColor="text1"/>
          <w:szCs w:val="21"/>
        </w:rPr>
        <w:t>11</w:t>
      </w:r>
      <w:r>
        <w:rPr>
          <w:rFonts w:ascii="宋体" w:hAnsi="宋体" w:hint="eastAsia"/>
          <w:color w:val="000000" w:themeColor="text1"/>
          <w:szCs w:val="21"/>
        </w:rPr>
        <w:t>月</w:t>
      </w:r>
      <w:r>
        <w:rPr>
          <w:rFonts w:ascii="宋体" w:hAnsi="宋体"/>
          <w:color w:val="000000" w:themeColor="text1"/>
          <w:szCs w:val="21"/>
        </w:rPr>
        <w:t>12</w:t>
      </w:r>
      <w:r>
        <w:rPr>
          <w:rFonts w:ascii="宋体" w:hAnsi="宋体" w:hint="eastAsia"/>
          <w:color w:val="000000" w:themeColor="text1"/>
          <w:szCs w:val="21"/>
        </w:rPr>
        <w:t>日，</w:t>
      </w:r>
      <w:r>
        <w:rPr>
          <w:rFonts w:ascii="宋体" w:hAnsi="宋体" w:hint="eastAsia"/>
          <w:color w:val="000000" w:themeColor="text1"/>
          <w:kern w:val="21"/>
        </w:rPr>
        <w:t>由公司发展部、信通部、国调中心等部门以及部分公司系统外厂家对</w:t>
      </w:r>
      <w:r>
        <w:rPr>
          <w:rFonts w:ascii="宋体" w:hAnsi="宋体" w:hint="eastAsia"/>
          <w:color w:val="000000" w:themeColor="text1"/>
          <w:szCs w:val="21"/>
        </w:rPr>
        <w:t>《配电自动化系统主站功能规范》</w:t>
      </w:r>
      <w:r>
        <w:rPr>
          <w:rFonts w:ascii="宋体" w:hAnsi="宋体" w:hint="eastAsia"/>
          <w:color w:val="000000" w:themeColor="text1"/>
          <w:kern w:val="21"/>
        </w:rPr>
        <w:t>再次征求意见</w:t>
      </w:r>
      <w:r>
        <w:rPr>
          <w:rFonts w:ascii="宋体" w:hAnsi="宋体" w:hint="eastAsia"/>
          <w:color w:val="000000" w:themeColor="text1"/>
          <w:szCs w:val="21"/>
        </w:rPr>
        <w:t>，</w:t>
      </w:r>
      <w:r>
        <w:rPr>
          <w:rFonts w:ascii="宋体" w:hAnsi="宋体" w:hint="eastAsia"/>
          <w:color w:val="000000" w:themeColor="text1"/>
          <w:kern w:val="21"/>
        </w:rPr>
        <w:t>编写组根据征求意见反馈情况，对《</w:t>
      </w:r>
      <w:r>
        <w:rPr>
          <w:rFonts w:ascii="宋体" w:hAnsi="宋体" w:hint="eastAsia"/>
          <w:color w:val="000000" w:themeColor="text1"/>
          <w:szCs w:val="21"/>
        </w:rPr>
        <w:t>配电自动化系统主站功能规范</w:t>
      </w:r>
      <w:r>
        <w:rPr>
          <w:rFonts w:ascii="宋体" w:hAnsi="宋体" w:hint="eastAsia"/>
          <w:color w:val="000000" w:themeColor="text1"/>
          <w:kern w:val="21"/>
        </w:rPr>
        <w:t>》进行了完善</w:t>
      </w:r>
      <w:r>
        <w:rPr>
          <w:rFonts w:ascii="宋体" w:hAnsi="宋体" w:hint="eastAsia"/>
          <w:color w:val="000000" w:themeColor="text1"/>
          <w:szCs w:val="21"/>
        </w:rPr>
        <w:t>。</w:t>
      </w:r>
    </w:p>
    <w:p w14:paraId="3D66DAEC" w14:textId="77777777" w:rsidR="009E29AA" w:rsidRDefault="00776F09">
      <w:pPr>
        <w:ind w:firstLine="425"/>
        <w:rPr>
          <w:rFonts w:ascii="宋体" w:hAnsi="宋体"/>
          <w:color w:val="000000" w:themeColor="text1"/>
          <w:szCs w:val="21"/>
        </w:rPr>
      </w:pPr>
      <w:r>
        <w:rPr>
          <w:rFonts w:ascii="宋体" w:hAnsi="宋体"/>
          <w:color w:val="000000" w:themeColor="text1"/>
          <w:szCs w:val="21"/>
        </w:rPr>
        <w:t>2015</w:t>
      </w:r>
      <w:r>
        <w:rPr>
          <w:rFonts w:ascii="宋体" w:hAnsi="宋体" w:hint="eastAsia"/>
          <w:color w:val="000000" w:themeColor="text1"/>
          <w:szCs w:val="21"/>
        </w:rPr>
        <w:t>年</w:t>
      </w:r>
      <w:r>
        <w:rPr>
          <w:rFonts w:ascii="宋体" w:hAnsi="宋体"/>
          <w:color w:val="000000" w:themeColor="text1"/>
          <w:szCs w:val="21"/>
        </w:rPr>
        <w:t>10</w:t>
      </w:r>
      <w:r>
        <w:rPr>
          <w:rFonts w:ascii="宋体" w:hAnsi="宋体" w:hint="eastAsia"/>
          <w:color w:val="000000" w:themeColor="text1"/>
          <w:szCs w:val="21"/>
        </w:rPr>
        <w:t>月</w:t>
      </w:r>
      <w:r>
        <w:rPr>
          <w:rFonts w:ascii="宋体" w:hAnsi="宋体"/>
          <w:color w:val="000000" w:themeColor="text1"/>
          <w:szCs w:val="21"/>
        </w:rPr>
        <w:t>20</w:t>
      </w:r>
      <w:r>
        <w:rPr>
          <w:rFonts w:ascii="宋体" w:hAnsi="宋体" w:hint="eastAsia"/>
          <w:color w:val="000000" w:themeColor="text1"/>
          <w:szCs w:val="21"/>
        </w:rPr>
        <w:t>日～</w:t>
      </w:r>
      <w:r>
        <w:rPr>
          <w:rFonts w:ascii="宋体" w:hAnsi="宋体"/>
          <w:color w:val="000000" w:themeColor="text1"/>
          <w:szCs w:val="21"/>
        </w:rPr>
        <w:t>11</w:t>
      </w:r>
      <w:r>
        <w:rPr>
          <w:rFonts w:ascii="宋体" w:hAnsi="宋体" w:hint="eastAsia"/>
          <w:color w:val="000000" w:themeColor="text1"/>
          <w:szCs w:val="21"/>
        </w:rPr>
        <w:t>月</w:t>
      </w:r>
      <w:r>
        <w:rPr>
          <w:rFonts w:ascii="宋体" w:hAnsi="宋体"/>
          <w:color w:val="000000" w:themeColor="text1"/>
          <w:szCs w:val="21"/>
        </w:rPr>
        <w:t>12</w:t>
      </w:r>
      <w:r>
        <w:rPr>
          <w:rFonts w:ascii="宋体" w:hAnsi="宋体" w:hint="eastAsia"/>
          <w:color w:val="000000" w:themeColor="text1"/>
          <w:szCs w:val="21"/>
        </w:rPr>
        <w:t>日，</w:t>
      </w:r>
      <w:r>
        <w:rPr>
          <w:rFonts w:ascii="宋体" w:hAnsi="宋体" w:hint="eastAsia"/>
          <w:color w:val="000000" w:themeColor="text1"/>
          <w:kern w:val="21"/>
        </w:rPr>
        <w:t>参考配电终端功能规范和技术规范修改情况，并结合</w:t>
      </w:r>
      <w:r>
        <w:rPr>
          <w:rFonts w:ascii="宋体" w:hAnsi="宋体"/>
          <w:color w:val="000000" w:themeColor="text1"/>
          <w:kern w:val="21"/>
        </w:rPr>
        <w:t>PMS2.0</w:t>
      </w:r>
      <w:r>
        <w:rPr>
          <w:rFonts w:ascii="宋体" w:hAnsi="宋体" w:hint="eastAsia"/>
          <w:color w:val="000000" w:themeColor="text1"/>
          <w:kern w:val="21"/>
        </w:rPr>
        <w:t>建</w:t>
      </w:r>
      <w:r>
        <w:rPr>
          <w:rFonts w:ascii="宋体" w:hAnsi="宋体" w:hint="eastAsia"/>
          <w:color w:val="000000" w:themeColor="text1"/>
          <w:kern w:val="21"/>
        </w:rPr>
        <w:lastRenderedPageBreak/>
        <w:t>设进展，由公司运检部牵头，组织国网电科院、中国电科院、上海公司、江苏公司、湖南公司等公司以及部分公司系统外厂家对</w:t>
      </w:r>
      <w:r>
        <w:rPr>
          <w:rFonts w:ascii="宋体" w:hAnsi="宋体" w:hint="eastAsia"/>
          <w:color w:val="000000" w:themeColor="text1"/>
          <w:szCs w:val="21"/>
        </w:rPr>
        <w:t>《配电自动化系统主站功能规范》</w:t>
      </w:r>
      <w:r>
        <w:rPr>
          <w:rFonts w:ascii="宋体" w:hAnsi="宋体" w:hint="eastAsia"/>
          <w:color w:val="000000" w:themeColor="text1"/>
          <w:kern w:val="21"/>
        </w:rPr>
        <w:t>再次修订，形成报批稿</w:t>
      </w:r>
      <w:r>
        <w:rPr>
          <w:rFonts w:ascii="宋体" w:hAnsi="宋体" w:hint="eastAsia"/>
          <w:color w:val="000000" w:themeColor="text1"/>
          <w:szCs w:val="21"/>
        </w:rPr>
        <w:t>。</w:t>
      </w:r>
    </w:p>
    <w:p w14:paraId="2DE97198" w14:textId="77777777" w:rsidR="009E29AA" w:rsidRDefault="00776F09">
      <w:pPr>
        <w:ind w:firstLine="425"/>
        <w:rPr>
          <w:rFonts w:ascii="宋体" w:hAnsi="宋体"/>
          <w:color w:val="000000" w:themeColor="text1"/>
          <w:kern w:val="21"/>
        </w:rPr>
      </w:pPr>
      <w:r>
        <w:rPr>
          <w:rFonts w:ascii="宋体" w:hAnsi="宋体"/>
          <w:color w:val="000000" w:themeColor="text1"/>
          <w:szCs w:val="21"/>
        </w:rPr>
        <w:t>2016</w:t>
      </w:r>
      <w:r>
        <w:rPr>
          <w:rFonts w:ascii="宋体" w:hAnsi="宋体" w:hint="eastAsia"/>
          <w:color w:val="000000" w:themeColor="text1"/>
          <w:szCs w:val="21"/>
        </w:rPr>
        <w:t>年</w:t>
      </w:r>
      <w:r>
        <w:rPr>
          <w:rFonts w:ascii="宋体" w:hAnsi="宋体"/>
          <w:color w:val="000000" w:themeColor="text1"/>
          <w:szCs w:val="21"/>
        </w:rPr>
        <w:t>4</w:t>
      </w:r>
      <w:r>
        <w:rPr>
          <w:rFonts w:ascii="宋体" w:hAnsi="宋体" w:hint="eastAsia"/>
          <w:color w:val="000000" w:themeColor="text1"/>
          <w:szCs w:val="21"/>
        </w:rPr>
        <w:t>月</w:t>
      </w:r>
      <w:r>
        <w:rPr>
          <w:rFonts w:ascii="宋体" w:hAnsi="宋体"/>
          <w:color w:val="000000" w:themeColor="text1"/>
          <w:szCs w:val="21"/>
        </w:rPr>
        <w:t>5</w:t>
      </w:r>
      <w:r>
        <w:rPr>
          <w:rFonts w:ascii="宋体" w:hAnsi="宋体" w:hint="eastAsia"/>
          <w:color w:val="000000" w:themeColor="text1"/>
          <w:szCs w:val="21"/>
        </w:rPr>
        <w:t>日～</w:t>
      </w:r>
      <w:r>
        <w:rPr>
          <w:rFonts w:ascii="宋体" w:hAnsi="宋体"/>
          <w:color w:val="000000" w:themeColor="text1"/>
          <w:szCs w:val="21"/>
        </w:rPr>
        <w:t>4</w:t>
      </w:r>
      <w:r>
        <w:rPr>
          <w:rFonts w:ascii="宋体" w:hAnsi="宋体" w:hint="eastAsia"/>
          <w:color w:val="000000" w:themeColor="text1"/>
          <w:szCs w:val="21"/>
        </w:rPr>
        <w:t>月</w:t>
      </w:r>
      <w:r>
        <w:rPr>
          <w:rFonts w:ascii="宋体" w:hAnsi="宋体"/>
          <w:color w:val="000000" w:themeColor="text1"/>
          <w:szCs w:val="21"/>
        </w:rPr>
        <w:t>16</w:t>
      </w:r>
      <w:r>
        <w:rPr>
          <w:rFonts w:ascii="宋体" w:hAnsi="宋体" w:hint="eastAsia"/>
          <w:color w:val="000000" w:themeColor="text1"/>
          <w:szCs w:val="21"/>
        </w:rPr>
        <w:t>日</w:t>
      </w:r>
      <w:r>
        <w:rPr>
          <w:rFonts w:ascii="宋体" w:hAnsi="宋体" w:hint="eastAsia"/>
          <w:color w:val="000000" w:themeColor="text1"/>
          <w:kern w:val="21"/>
        </w:rPr>
        <w:t>，由公司运检部牵头，组织国网电科院、中国电科院、上海公司、山东公司、四川公司等公司以及部分公司系统外厂家对</w:t>
      </w:r>
      <w:r>
        <w:rPr>
          <w:rFonts w:ascii="宋体" w:hAnsi="宋体" w:hint="eastAsia"/>
          <w:color w:val="000000" w:themeColor="text1"/>
          <w:szCs w:val="21"/>
        </w:rPr>
        <w:t>《配电自动化系统主站功能规范》</w:t>
      </w:r>
      <w:r>
        <w:rPr>
          <w:rFonts w:ascii="宋体" w:hAnsi="宋体" w:hint="eastAsia"/>
          <w:color w:val="000000" w:themeColor="text1"/>
          <w:kern w:val="21"/>
        </w:rPr>
        <w:t>再次修订，形成报批稿</w:t>
      </w:r>
      <w:r>
        <w:rPr>
          <w:rFonts w:ascii="宋体" w:hAnsi="宋体" w:hint="eastAsia"/>
          <w:color w:val="000000" w:themeColor="text1"/>
          <w:szCs w:val="21"/>
        </w:rPr>
        <w:t>。</w:t>
      </w:r>
    </w:p>
    <w:p w14:paraId="6FB79BB3" w14:textId="77777777" w:rsidR="009E29AA" w:rsidRDefault="00776F09">
      <w:pPr>
        <w:spacing w:beforeLines="100" w:before="312" w:afterLines="100" w:after="312"/>
      </w:pPr>
      <w:r>
        <w:t>5</w:t>
      </w:r>
      <w:r>
        <w:rPr>
          <w:rFonts w:hint="eastAsia"/>
        </w:rPr>
        <w:t xml:space="preserve">　总体结构</w:t>
      </w:r>
    </w:p>
    <w:p w14:paraId="71DD06CE"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《配电自动化系统主站功能规范》共分12章。</w:t>
      </w:r>
    </w:p>
    <w:p w14:paraId="475AF283"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第</w:t>
      </w:r>
      <w:r>
        <w:rPr>
          <w:rFonts w:ascii="宋体" w:hAnsi="宋体"/>
          <w:color w:val="000000" w:themeColor="text1"/>
          <w:kern w:val="21"/>
        </w:rPr>
        <w:t>1</w:t>
      </w:r>
      <w:r>
        <w:rPr>
          <w:rFonts w:ascii="宋体" w:hAnsi="宋体" w:hint="eastAsia"/>
          <w:color w:val="000000" w:themeColor="text1"/>
          <w:kern w:val="21"/>
        </w:rPr>
        <w:t>章“范围”，主要说明本规范的规定内容和适用范围。</w:t>
      </w:r>
    </w:p>
    <w:p w14:paraId="0716782A"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第</w:t>
      </w:r>
      <w:r>
        <w:rPr>
          <w:rFonts w:ascii="宋体" w:hAnsi="宋体"/>
          <w:color w:val="000000" w:themeColor="text1"/>
          <w:kern w:val="21"/>
        </w:rPr>
        <w:t>2</w:t>
      </w:r>
      <w:r>
        <w:rPr>
          <w:rFonts w:ascii="宋体" w:hAnsi="宋体" w:hint="eastAsia"/>
          <w:color w:val="000000" w:themeColor="text1"/>
          <w:kern w:val="21"/>
        </w:rPr>
        <w:t>章“规范性引用文件”，列出了本规范所引用的</w:t>
      </w:r>
      <w:r>
        <w:rPr>
          <w:rFonts w:ascii="宋体" w:hAnsi="宋体"/>
          <w:color w:val="000000" w:themeColor="text1"/>
          <w:kern w:val="21"/>
        </w:rPr>
        <w:t>34</w:t>
      </w:r>
      <w:r>
        <w:rPr>
          <w:rFonts w:ascii="宋体" w:hAnsi="宋体" w:hint="eastAsia"/>
          <w:color w:val="000000" w:themeColor="text1"/>
          <w:kern w:val="21"/>
        </w:rPr>
        <w:t>项标准、导则、规范、规程和有关文件。</w:t>
      </w:r>
    </w:p>
    <w:p w14:paraId="040C9E4E" w14:textId="77777777" w:rsidR="009E29AA" w:rsidRDefault="00776F09">
      <w:pPr>
        <w:adjustRightInd/>
        <w:spacing w:line="312" w:lineRule="exact"/>
        <w:ind w:firstLine="420"/>
        <w:rPr>
          <w:color w:val="000000" w:themeColor="text1"/>
          <w:kern w:val="21"/>
        </w:rPr>
      </w:pPr>
      <w:r>
        <w:rPr>
          <w:rFonts w:ascii="宋体" w:hAnsi="宋体" w:hint="eastAsia"/>
          <w:color w:val="000000" w:themeColor="text1"/>
          <w:kern w:val="21"/>
        </w:rPr>
        <w:t>第</w:t>
      </w:r>
      <w:r>
        <w:rPr>
          <w:rFonts w:ascii="宋体" w:hAnsi="宋体"/>
          <w:color w:val="000000" w:themeColor="text1"/>
          <w:kern w:val="21"/>
        </w:rPr>
        <w:t>3</w:t>
      </w:r>
      <w:r>
        <w:rPr>
          <w:rFonts w:ascii="宋体" w:hAnsi="宋体" w:hint="eastAsia"/>
          <w:color w:val="000000" w:themeColor="text1"/>
          <w:kern w:val="21"/>
        </w:rPr>
        <w:t>章“术语和定义”，主要明确了配电自动化、配电自动化系统主站、配电自动化终端、配电自动化系统子站、馈线自动化、信息交互和多态模型等术语的定义。</w:t>
      </w:r>
    </w:p>
    <w:p w14:paraId="7321CEE7"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第</w:t>
      </w:r>
      <w:r>
        <w:rPr>
          <w:rFonts w:ascii="宋体" w:hAnsi="宋体"/>
          <w:color w:val="000000" w:themeColor="text1"/>
          <w:kern w:val="21"/>
        </w:rPr>
        <w:t>4</w:t>
      </w:r>
      <w:r>
        <w:rPr>
          <w:rFonts w:ascii="宋体" w:hAnsi="宋体" w:hint="eastAsia"/>
          <w:color w:val="000000" w:themeColor="text1"/>
          <w:kern w:val="21"/>
        </w:rPr>
        <w:t>章“符号、代号和缩略语”，主要明确了</w:t>
      </w:r>
      <w:r>
        <w:rPr>
          <w:rFonts w:ascii="宋体" w:hAnsi="宋体"/>
          <w:color w:val="000000" w:themeColor="text1"/>
          <w:kern w:val="21"/>
        </w:rPr>
        <w:t>SCADA</w:t>
      </w:r>
      <w:r>
        <w:rPr>
          <w:rFonts w:ascii="宋体" w:hAnsi="宋体" w:hint="eastAsia"/>
          <w:color w:val="000000" w:themeColor="text1"/>
          <w:kern w:val="21"/>
        </w:rPr>
        <w:t>、</w:t>
      </w:r>
      <w:r>
        <w:rPr>
          <w:rFonts w:ascii="宋体" w:hAnsi="宋体"/>
          <w:color w:val="000000" w:themeColor="text1"/>
          <w:kern w:val="21"/>
        </w:rPr>
        <w:t>GIS</w:t>
      </w:r>
      <w:r>
        <w:rPr>
          <w:rFonts w:ascii="宋体" w:hAnsi="宋体" w:hint="eastAsia"/>
          <w:color w:val="000000" w:themeColor="text1"/>
          <w:kern w:val="21"/>
        </w:rPr>
        <w:t>、</w:t>
      </w:r>
      <w:r>
        <w:rPr>
          <w:rFonts w:ascii="宋体" w:hAnsi="宋体"/>
          <w:color w:val="000000" w:themeColor="text1"/>
          <w:kern w:val="21"/>
        </w:rPr>
        <w:t>PMS</w:t>
      </w:r>
      <w:r>
        <w:rPr>
          <w:rFonts w:ascii="宋体" w:hAnsi="宋体" w:hint="eastAsia"/>
          <w:color w:val="000000" w:themeColor="text1"/>
          <w:kern w:val="21"/>
        </w:rPr>
        <w:t>、</w:t>
      </w:r>
      <w:r>
        <w:rPr>
          <w:rFonts w:ascii="宋体" w:hAnsi="宋体"/>
          <w:color w:val="000000" w:themeColor="text1"/>
          <w:kern w:val="21"/>
        </w:rPr>
        <w:t>FA</w:t>
      </w:r>
      <w:r>
        <w:rPr>
          <w:rFonts w:ascii="宋体" w:hAnsi="宋体" w:hint="eastAsia"/>
          <w:color w:val="000000" w:themeColor="text1"/>
          <w:kern w:val="21"/>
        </w:rPr>
        <w:t>、</w:t>
      </w:r>
      <w:r>
        <w:rPr>
          <w:rFonts w:ascii="宋体" w:hAnsi="宋体"/>
          <w:color w:val="000000" w:themeColor="text1"/>
          <w:kern w:val="21"/>
        </w:rPr>
        <w:t>DTU</w:t>
      </w:r>
      <w:r>
        <w:rPr>
          <w:rFonts w:ascii="宋体" w:hAnsi="宋体" w:hint="eastAsia"/>
          <w:color w:val="000000" w:themeColor="text1"/>
          <w:kern w:val="21"/>
        </w:rPr>
        <w:t>、</w:t>
      </w:r>
      <w:r>
        <w:rPr>
          <w:rFonts w:ascii="宋体" w:hAnsi="宋体"/>
          <w:color w:val="000000" w:themeColor="text1"/>
          <w:kern w:val="21"/>
        </w:rPr>
        <w:t>FTU</w:t>
      </w:r>
      <w:r>
        <w:rPr>
          <w:rFonts w:ascii="宋体" w:hAnsi="宋体" w:hint="eastAsia"/>
          <w:color w:val="000000" w:themeColor="text1"/>
          <w:kern w:val="21"/>
        </w:rPr>
        <w:t>、</w:t>
      </w:r>
      <w:r>
        <w:rPr>
          <w:rFonts w:ascii="宋体" w:hAnsi="宋体"/>
          <w:color w:val="000000" w:themeColor="text1"/>
          <w:kern w:val="21"/>
        </w:rPr>
        <w:t>TTU</w:t>
      </w:r>
      <w:r>
        <w:rPr>
          <w:rFonts w:ascii="宋体" w:hAnsi="宋体" w:hint="eastAsia"/>
          <w:color w:val="000000" w:themeColor="text1"/>
          <w:kern w:val="21"/>
        </w:rPr>
        <w:t>、</w:t>
      </w:r>
      <w:r>
        <w:rPr>
          <w:rFonts w:ascii="宋体" w:hAnsi="宋体"/>
          <w:color w:val="000000" w:themeColor="text1"/>
          <w:kern w:val="21"/>
        </w:rPr>
        <w:t>E</w:t>
      </w:r>
      <w:r>
        <w:rPr>
          <w:rFonts w:ascii="宋体" w:hAnsi="宋体" w:hint="eastAsia"/>
          <w:color w:val="000000" w:themeColor="text1"/>
          <w:kern w:val="21"/>
        </w:rPr>
        <w:t>语言、</w:t>
      </w:r>
      <w:r>
        <w:rPr>
          <w:rFonts w:ascii="宋体" w:hAnsi="宋体"/>
          <w:color w:val="000000" w:themeColor="text1"/>
          <w:kern w:val="21"/>
        </w:rPr>
        <w:t>G</w:t>
      </w:r>
      <w:r>
        <w:rPr>
          <w:rFonts w:ascii="宋体" w:hAnsi="宋体" w:hint="eastAsia"/>
          <w:color w:val="000000" w:themeColor="text1"/>
          <w:kern w:val="21"/>
        </w:rPr>
        <w:t>语言、</w:t>
      </w:r>
      <w:r>
        <w:rPr>
          <w:rFonts w:ascii="宋体" w:hAnsi="宋体"/>
          <w:color w:val="000000" w:themeColor="text1"/>
          <w:kern w:val="21"/>
        </w:rPr>
        <w:t>CIM</w:t>
      </w:r>
      <w:r>
        <w:rPr>
          <w:rFonts w:ascii="宋体" w:hAnsi="宋体" w:hint="eastAsia"/>
          <w:color w:val="000000" w:themeColor="text1"/>
          <w:kern w:val="21"/>
        </w:rPr>
        <w:t>、</w:t>
      </w:r>
      <w:r>
        <w:rPr>
          <w:rFonts w:ascii="宋体" w:hAnsi="宋体"/>
          <w:color w:val="000000" w:themeColor="text1"/>
          <w:kern w:val="21"/>
        </w:rPr>
        <w:t>SVG</w:t>
      </w:r>
      <w:r>
        <w:rPr>
          <w:rFonts w:ascii="宋体" w:hAnsi="宋体" w:hint="eastAsia"/>
          <w:color w:val="000000" w:themeColor="text1"/>
          <w:kern w:val="21"/>
        </w:rPr>
        <w:t>和</w:t>
      </w:r>
      <w:r>
        <w:rPr>
          <w:rFonts w:ascii="宋体" w:hAnsi="宋体"/>
          <w:color w:val="000000" w:themeColor="text1"/>
          <w:kern w:val="21"/>
        </w:rPr>
        <w:t>SOA</w:t>
      </w:r>
      <w:r>
        <w:rPr>
          <w:rFonts w:ascii="宋体" w:hAnsi="宋体" w:hint="eastAsia"/>
          <w:color w:val="000000" w:themeColor="text1"/>
          <w:kern w:val="21"/>
        </w:rPr>
        <w:t>等缩略语的涵义。</w:t>
      </w:r>
    </w:p>
    <w:p w14:paraId="730B7970"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第</w:t>
      </w:r>
      <w:r>
        <w:rPr>
          <w:rFonts w:ascii="宋体" w:hAnsi="宋体"/>
          <w:color w:val="000000" w:themeColor="text1"/>
          <w:kern w:val="21"/>
        </w:rPr>
        <w:t>5</w:t>
      </w:r>
      <w:r>
        <w:rPr>
          <w:rFonts w:ascii="宋体" w:hAnsi="宋体" w:hint="eastAsia"/>
          <w:color w:val="000000" w:themeColor="text1"/>
          <w:kern w:val="21"/>
        </w:rPr>
        <w:t>章“总体要求”，主要对配电系统主站的设计、建设提出了原则性要求。</w:t>
      </w:r>
    </w:p>
    <w:p w14:paraId="1A3EB1E7"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第</w:t>
      </w:r>
      <w:r>
        <w:rPr>
          <w:rFonts w:ascii="宋体" w:hAnsi="宋体"/>
          <w:color w:val="000000" w:themeColor="text1"/>
          <w:kern w:val="21"/>
        </w:rPr>
        <w:t>6</w:t>
      </w:r>
      <w:r>
        <w:rPr>
          <w:rFonts w:ascii="宋体" w:hAnsi="宋体" w:hint="eastAsia"/>
          <w:color w:val="000000" w:themeColor="text1"/>
          <w:kern w:val="21"/>
        </w:rPr>
        <w:t>章“系统架构”，明确了系统主站的框架结构和组成内容，并说明系统框架和功能要求。</w:t>
      </w:r>
    </w:p>
    <w:p w14:paraId="723BBA44"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第7章“平台服务功能”，平台服务是配电主站开发和运行的基础，采用面向服务的体系架构，为各类应用的开发、运行和管理提供通用的技术支撑，为整个系统的集成和高效可靠运行提供保障，为配电主站生产控制大区和生产管理大区横向集成、纵向贯通提供基础技术支撑。</w:t>
      </w:r>
    </w:p>
    <w:p w14:paraId="7865AA40"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rPr>
        <w:t>第8章“配电运行监控功能”，明确了配电运行监控的基本功能和扩展功能，</w:t>
      </w:r>
      <w:r>
        <w:rPr>
          <w:rFonts w:hint="eastAsia"/>
          <w:color w:val="000000"/>
          <w:kern w:val="21"/>
        </w:rPr>
        <w:t>并对各部分功能的实现内容和有关要求进行了规范</w:t>
      </w:r>
      <w:r>
        <w:rPr>
          <w:rFonts w:ascii="宋体" w:hAnsi="宋体" w:hint="eastAsia"/>
          <w:color w:val="000000" w:themeColor="text1"/>
        </w:rPr>
        <w:t>。</w:t>
      </w:r>
    </w:p>
    <w:p w14:paraId="6F415AA6" w14:textId="77777777" w:rsidR="009E29AA" w:rsidRDefault="00776F09">
      <w:pPr>
        <w:adjustRightInd/>
        <w:spacing w:line="312" w:lineRule="exact"/>
        <w:ind w:firstLine="420"/>
        <w:rPr>
          <w:rFonts w:ascii="宋体" w:hAnsi="宋体"/>
          <w:color w:val="000000" w:themeColor="text1"/>
          <w:szCs w:val="21"/>
        </w:rPr>
      </w:pPr>
      <w:r>
        <w:rPr>
          <w:rFonts w:ascii="宋体" w:hAnsi="宋体" w:hint="eastAsia"/>
          <w:color w:val="000000" w:themeColor="text1"/>
        </w:rPr>
        <w:t>第9章“配电运行状态管控功能”，明确了配电网运行状态管控的功能，</w:t>
      </w:r>
      <w:r>
        <w:rPr>
          <w:rFonts w:hint="eastAsia"/>
          <w:color w:val="000000"/>
          <w:kern w:val="21"/>
        </w:rPr>
        <w:t>并对各部分功能的实现内容和有关要求进行了规范</w:t>
      </w:r>
      <w:r>
        <w:rPr>
          <w:rFonts w:ascii="宋体" w:hAnsi="宋体" w:hint="eastAsia"/>
          <w:color w:val="000000" w:themeColor="text1"/>
        </w:rPr>
        <w:t>。</w:t>
      </w:r>
    </w:p>
    <w:p w14:paraId="393F86D2" w14:textId="77777777" w:rsidR="009E29AA" w:rsidRDefault="00776F09">
      <w:pPr>
        <w:adjustRightInd/>
        <w:spacing w:line="312" w:lineRule="exact"/>
        <w:ind w:firstLine="420"/>
        <w:rPr>
          <w:rFonts w:ascii="宋体" w:hAnsi="宋体"/>
          <w:color w:val="000000" w:themeColor="text1"/>
          <w:szCs w:val="21"/>
        </w:rPr>
      </w:pPr>
      <w:r>
        <w:rPr>
          <w:rFonts w:ascii="宋体" w:hAnsi="宋体" w:hint="eastAsia"/>
          <w:color w:val="000000" w:themeColor="text1"/>
        </w:rPr>
        <w:t>第10章“信息交互”，</w:t>
      </w:r>
      <w:r>
        <w:rPr>
          <w:rFonts w:hAnsi="宋体" w:hint="eastAsia"/>
          <w:color w:val="000000"/>
          <w:szCs w:val="21"/>
        </w:rPr>
        <w:t>主要明确了配电自动化系统与相关应用统进行信息交互的内容、方式、一致性等技术要求</w:t>
      </w:r>
      <w:r>
        <w:rPr>
          <w:rFonts w:ascii="宋体" w:hAnsi="宋体" w:hint="eastAsia"/>
          <w:color w:val="000000" w:themeColor="text1"/>
          <w:szCs w:val="21"/>
        </w:rPr>
        <w:t>。</w:t>
      </w:r>
    </w:p>
    <w:p w14:paraId="5523EB26" w14:textId="77777777" w:rsidR="009E29AA" w:rsidRDefault="00776F09">
      <w:pPr>
        <w:adjustRightInd/>
        <w:spacing w:line="312" w:lineRule="exact"/>
        <w:ind w:firstLine="420"/>
        <w:rPr>
          <w:rFonts w:ascii="宋体" w:hAnsi="宋体"/>
          <w:color w:val="000000" w:themeColor="text1"/>
          <w:szCs w:val="21"/>
        </w:rPr>
      </w:pPr>
      <w:r>
        <w:rPr>
          <w:rFonts w:ascii="宋体" w:hAnsi="宋体" w:hint="eastAsia"/>
          <w:color w:val="000000" w:themeColor="text1"/>
        </w:rPr>
        <w:t>第11章“信息安全防护”，</w:t>
      </w:r>
      <w:r>
        <w:rPr>
          <w:rFonts w:hAnsi="宋体" w:hint="eastAsia"/>
          <w:color w:val="000000"/>
          <w:szCs w:val="21"/>
        </w:rPr>
        <w:t>主要明确了配电自动化系统安全防护原则要求</w:t>
      </w:r>
      <w:r>
        <w:rPr>
          <w:rFonts w:ascii="宋体" w:hAnsi="宋体" w:hint="eastAsia"/>
          <w:color w:val="000000" w:themeColor="text1"/>
          <w:szCs w:val="21"/>
        </w:rPr>
        <w:t>。</w:t>
      </w:r>
    </w:p>
    <w:p w14:paraId="5E00E7DF"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第</w:t>
      </w:r>
      <w:r>
        <w:rPr>
          <w:rFonts w:ascii="宋体" w:hAnsi="宋体"/>
          <w:color w:val="000000" w:themeColor="text1"/>
          <w:kern w:val="21"/>
        </w:rPr>
        <w:t>12</w:t>
      </w:r>
      <w:r>
        <w:rPr>
          <w:rFonts w:ascii="宋体" w:hAnsi="宋体" w:hint="eastAsia"/>
          <w:color w:val="000000" w:themeColor="text1"/>
          <w:kern w:val="21"/>
        </w:rPr>
        <w:t>章“主要技术指标”，主要明确了配电自动化系统主站相关技术指标。</w:t>
      </w:r>
    </w:p>
    <w:p w14:paraId="63CC3265"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附录A“配电自动化功能配置表”，对主站软件基础功能与扩展功能进行了配置说明</w:t>
      </w:r>
    </w:p>
    <w:p w14:paraId="2BB64B79"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附录B“配电自动化系统主站硬件配置参考”，根据本规范的内容，对主站系统硬件配置、系统功能部署与节点分布配置进行了说明，并给出了地县一体化的硬件配置参考。</w:t>
      </w:r>
    </w:p>
    <w:p w14:paraId="0B7A2153"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附录C“配电自动化系统数据流”，根据本规范的内容对配电自动化系统模型数据、实时数据、历史数据交互流向给出参考。</w:t>
      </w:r>
    </w:p>
    <w:p w14:paraId="675D21C0" w14:textId="77777777" w:rsidR="009E29AA" w:rsidRDefault="00776F09">
      <w:pPr>
        <w:spacing w:beforeLines="100" w:before="312" w:afterLines="100" w:after="312"/>
      </w:pPr>
      <w:r>
        <w:t>6</w:t>
      </w:r>
      <w:r>
        <w:rPr>
          <w:rFonts w:hint="eastAsia"/>
        </w:rPr>
        <w:t xml:space="preserve">　主要条款说明</w:t>
      </w:r>
    </w:p>
    <w:p w14:paraId="7AE4B038"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第</w:t>
      </w:r>
      <w:r>
        <w:rPr>
          <w:rFonts w:ascii="宋体" w:hAnsi="宋体"/>
          <w:color w:val="000000" w:themeColor="text1"/>
          <w:kern w:val="21"/>
        </w:rPr>
        <w:t>3条　新增</w:t>
      </w:r>
      <w:r>
        <w:rPr>
          <w:rFonts w:ascii="宋体" w:hAnsi="宋体" w:hint="eastAsia"/>
          <w:color w:val="000000" w:themeColor="text1"/>
        </w:rPr>
        <w:t>配电线路故障定位装置</w:t>
      </w:r>
      <w:r>
        <w:rPr>
          <w:rFonts w:ascii="宋体" w:hAnsi="宋体"/>
          <w:color w:val="000000" w:themeColor="text1"/>
          <w:kern w:val="21"/>
        </w:rPr>
        <w:t>术语定义，指出</w:t>
      </w:r>
      <w:r>
        <w:rPr>
          <w:rFonts w:ascii="宋体" w:hAnsi="宋体" w:hint="eastAsia"/>
          <w:color w:val="000000" w:themeColor="text1"/>
        </w:rPr>
        <w:t>配电线路故障定位装置</w:t>
      </w:r>
      <w:r>
        <w:rPr>
          <w:rFonts w:ascii="宋体" w:hAnsi="宋体"/>
          <w:color w:val="000000" w:themeColor="text1"/>
          <w:kern w:val="21"/>
        </w:rPr>
        <w:t>是</w:t>
      </w:r>
      <w:r>
        <w:rPr>
          <w:rFonts w:ascii="宋体" w:hAnsi="宋体" w:hint="eastAsia"/>
          <w:color w:val="000000" w:themeColor="text1"/>
        </w:rPr>
        <w:t>由采集单元和汇集单元组成，安装在配电线路上，监测线路运行参数，检测各类短路、接地故障，向配电主站上送监测信息和故障检测数据</w:t>
      </w:r>
      <w:r>
        <w:rPr>
          <w:rFonts w:ascii="宋体" w:hAnsi="宋体" w:hint="eastAsia"/>
          <w:color w:val="000000" w:themeColor="text1"/>
          <w:kern w:val="21"/>
        </w:rPr>
        <w:t>。</w:t>
      </w:r>
    </w:p>
    <w:p w14:paraId="32493CA5"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第</w:t>
      </w:r>
      <w:r>
        <w:rPr>
          <w:rFonts w:ascii="宋体" w:hAnsi="宋体"/>
          <w:color w:val="000000" w:themeColor="text1"/>
          <w:kern w:val="21"/>
        </w:rPr>
        <w:t>4条　明确了SCADA、GIS、PMS、FA、DTU、FTU、TTU、E语言、G语言、CIM、SVG和SOA等缩略语的涵义。</w:t>
      </w:r>
    </w:p>
    <w:p w14:paraId="3EA859C9"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第6条</w:t>
      </w:r>
      <w:r>
        <w:rPr>
          <w:rFonts w:ascii="宋体" w:hAnsi="宋体"/>
          <w:color w:val="000000" w:themeColor="text1"/>
          <w:kern w:val="21"/>
        </w:rPr>
        <w:t xml:space="preserve"> 新增</w:t>
      </w:r>
      <w:r>
        <w:rPr>
          <w:rFonts w:ascii="宋体" w:hAnsi="宋体" w:hint="eastAsia"/>
          <w:color w:val="000000" w:themeColor="text1"/>
          <w:kern w:val="21"/>
        </w:rPr>
        <w:t>对配电自动化系统主站横跨生产控制大区与管理信息大区支撑能力的要求。图6</w:t>
      </w:r>
      <w:r>
        <w:rPr>
          <w:rFonts w:ascii="宋体" w:hAnsi="宋体"/>
          <w:color w:val="000000" w:themeColor="text1"/>
          <w:kern w:val="21"/>
        </w:rPr>
        <w:t>-1将配电自动化系统主站划分成3个层次：硬件/操作系统层、平台层和应用层，其中平台层为系统</w:t>
      </w:r>
      <w:r>
        <w:rPr>
          <w:rFonts w:ascii="宋体" w:hAnsi="宋体" w:hint="eastAsia"/>
          <w:color w:val="000000" w:themeColor="text1"/>
          <w:kern w:val="21"/>
        </w:rPr>
        <w:t>提供信</w:t>
      </w:r>
      <w:r>
        <w:rPr>
          <w:rFonts w:ascii="宋体" w:hAnsi="宋体" w:hint="eastAsia"/>
          <w:color w:val="000000" w:themeColor="text1"/>
          <w:kern w:val="21"/>
        </w:rPr>
        <w:lastRenderedPageBreak/>
        <w:t>息交换</w:t>
      </w:r>
      <w:r>
        <w:rPr>
          <w:rFonts w:ascii="宋体" w:hAnsi="宋体"/>
          <w:color w:val="000000" w:themeColor="text1"/>
          <w:kern w:val="21"/>
        </w:rPr>
        <w:t>总线和各项平台服务，应用层按照</w:t>
      </w:r>
      <w:r>
        <w:rPr>
          <w:rFonts w:ascii="宋体" w:hAnsi="宋体" w:hint="eastAsia"/>
          <w:color w:val="000000" w:themeColor="text1"/>
          <w:kern w:val="21"/>
        </w:rPr>
        <w:t>配电运行监控和配电运行状态管控量大应用</w:t>
      </w:r>
      <w:r>
        <w:rPr>
          <w:rFonts w:ascii="宋体" w:hAnsi="宋体"/>
          <w:color w:val="000000" w:themeColor="text1"/>
          <w:kern w:val="21"/>
        </w:rPr>
        <w:t>进行划分，</w:t>
      </w:r>
      <w:r>
        <w:rPr>
          <w:rFonts w:ascii="宋体" w:hAnsi="宋体" w:hint="eastAsia"/>
          <w:color w:val="000000" w:themeColor="text1"/>
          <w:kern w:val="21"/>
        </w:rPr>
        <w:t>分别部署于生产控制大区和管理信息大区</w:t>
      </w:r>
      <w:r>
        <w:rPr>
          <w:rFonts w:ascii="宋体" w:hAnsi="宋体"/>
          <w:color w:val="000000" w:themeColor="text1"/>
          <w:kern w:val="21"/>
        </w:rPr>
        <w:t>。对基本功能及扩展功能组成进行了重新划分，其中，基本功要求系统主站必须具备，选配功能可由各地区依据各自实际情况选择。</w:t>
      </w:r>
    </w:p>
    <w:p w14:paraId="5B8957AC"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第7.2</w:t>
      </w:r>
      <w:r>
        <w:rPr>
          <w:rFonts w:ascii="宋体" w:hAnsi="宋体"/>
          <w:color w:val="000000" w:themeColor="text1"/>
          <w:kern w:val="21"/>
        </w:rPr>
        <w:t>的（</w:t>
      </w:r>
      <w:r>
        <w:rPr>
          <w:rFonts w:ascii="宋体" w:hAnsi="宋体" w:hint="eastAsia"/>
          <w:color w:val="000000" w:themeColor="text1"/>
          <w:kern w:val="21"/>
        </w:rPr>
        <w:t>c</w:t>
      </w:r>
      <w:r>
        <w:rPr>
          <w:rFonts w:ascii="宋体" w:hAnsi="宋体"/>
          <w:color w:val="000000" w:themeColor="text1"/>
          <w:kern w:val="21"/>
        </w:rPr>
        <w:t>）条　多数据集指的是在多态模型的基础上加载不同的运行方式断面所形成的各种场景，供操作员训练、系统功能测试和相关仿真计算时使用。</w:t>
      </w:r>
    </w:p>
    <w:p w14:paraId="3EF551A7"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第7.2</w:t>
      </w:r>
      <w:r>
        <w:rPr>
          <w:rFonts w:ascii="宋体" w:hAnsi="宋体"/>
          <w:color w:val="000000" w:themeColor="text1"/>
          <w:kern w:val="21"/>
        </w:rPr>
        <w:t>的（</w:t>
      </w:r>
      <w:r>
        <w:rPr>
          <w:rFonts w:ascii="宋体" w:hAnsi="宋体" w:hint="eastAsia"/>
          <w:color w:val="000000" w:themeColor="text1"/>
          <w:kern w:val="21"/>
        </w:rPr>
        <w:t>d</w:t>
      </w:r>
      <w:r>
        <w:rPr>
          <w:rFonts w:ascii="宋体" w:hAnsi="宋体"/>
          <w:color w:val="000000" w:themeColor="text1"/>
          <w:kern w:val="21"/>
        </w:rPr>
        <w:t>）条　离线文件可在本地或异地保存。</w:t>
      </w:r>
    </w:p>
    <w:p w14:paraId="644A4A48" w14:textId="222A5D4C"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第7.3条 信息交换总线</w:t>
      </w:r>
      <w:r w:rsidR="0061411E">
        <w:rPr>
          <w:rFonts w:ascii="宋体" w:hAnsi="宋体" w:hint="eastAsia"/>
          <w:color w:val="000000" w:themeColor="text1"/>
          <w:kern w:val="21"/>
        </w:rPr>
        <w:t>作为平台基本功能，</w:t>
      </w:r>
      <w:r w:rsidR="0061411E">
        <w:rPr>
          <w:rFonts w:ascii="宋体" w:hAnsi="宋体" w:hint="eastAsia"/>
        </w:rPr>
        <w:t>遵循</w:t>
      </w:r>
      <w:r w:rsidR="0061411E">
        <w:rPr>
          <w:rFonts w:ascii="宋体" w:hAnsi="宋体"/>
        </w:rPr>
        <w:t>IEC61968标准，通过服务封装，</w:t>
      </w:r>
      <w:r w:rsidR="003672A6">
        <w:rPr>
          <w:rFonts w:ascii="宋体" w:hAnsi="宋体" w:hint="eastAsia"/>
        </w:rPr>
        <w:t>实现配电主站与外部</w:t>
      </w:r>
      <w:r w:rsidR="0061411E">
        <w:rPr>
          <w:rFonts w:ascii="宋体" w:hAnsi="宋体"/>
        </w:rPr>
        <w:t>业务应用系统间的信息</w:t>
      </w:r>
      <w:r w:rsidR="0061411E">
        <w:rPr>
          <w:rFonts w:ascii="宋体" w:hAnsi="宋体" w:hint="eastAsia"/>
        </w:rPr>
        <w:t>交互</w:t>
      </w:r>
      <w:r w:rsidR="003672A6">
        <w:rPr>
          <w:rFonts w:ascii="宋体" w:hAnsi="宋体" w:hint="eastAsia"/>
        </w:rPr>
        <w:t>。</w:t>
      </w:r>
    </w:p>
    <w:p w14:paraId="1110AB76" w14:textId="4E49F943" w:rsidR="009E29AA" w:rsidRDefault="00776F09" w:rsidP="007A250F">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 xml:space="preserve">第7.4条  </w:t>
      </w:r>
      <w:r w:rsidR="00466B46">
        <w:rPr>
          <w:rFonts w:ascii="仿宋_GB2312" w:eastAsia="仿宋_GB2312" w:hint="eastAsia"/>
          <w:szCs w:val="32"/>
        </w:rPr>
        <w:t xml:space="preserve"> </w:t>
      </w:r>
      <w:r w:rsidR="00466B46" w:rsidRPr="00965212">
        <w:rPr>
          <w:rFonts w:ascii="宋体" w:hAnsi="宋体" w:hint="eastAsia"/>
          <w:color w:val="000000" w:themeColor="text1"/>
          <w:kern w:val="21"/>
        </w:rPr>
        <w:t>配电主站</w:t>
      </w:r>
      <w:r w:rsidR="00466B46">
        <w:rPr>
          <w:rFonts w:ascii="宋体" w:hAnsi="宋体" w:hint="eastAsia"/>
          <w:color w:val="000000" w:themeColor="text1"/>
          <w:kern w:val="21"/>
        </w:rPr>
        <w:t>服务于整个配电专业，</w:t>
      </w:r>
      <w:r w:rsidR="007A250F">
        <w:rPr>
          <w:rFonts w:ascii="宋体" w:hAnsi="宋体" w:hint="eastAsia"/>
          <w:color w:val="000000" w:themeColor="text1"/>
          <w:kern w:val="21"/>
        </w:rPr>
        <w:t>包括</w:t>
      </w:r>
      <w:r w:rsidR="007A250F">
        <w:rPr>
          <w:rFonts w:ascii="宋体" w:hAnsi="宋体" w:cs="仿宋" w:hint="eastAsia"/>
          <w:szCs w:val="21"/>
        </w:rPr>
        <w:t>配电运行监控应用和配电运行状态管控应用，</w:t>
      </w:r>
      <w:r w:rsidR="00466B46">
        <w:rPr>
          <w:rFonts w:ascii="宋体" w:hAnsi="宋体" w:hint="eastAsia"/>
          <w:color w:val="000000" w:themeColor="text1"/>
          <w:kern w:val="21"/>
        </w:rPr>
        <w:t>支撑配电网运行与检修业务</w:t>
      </w:r>
      <w:r w:rsidR="007A250F">
        <w:rPr>
          <w:rFonts w:ascii="宋体" w:hAnsi="宋体" w:hint="eastAsia"/>
          <w:color w:val="000000" w:themeColor="text1"/>
          <w:kern w:val="21"/>
        </w:rPr>
        <w:t>。配电主站</w:t>
      </w:r>
      <w:r w:rsidR="00466B46" w:rsidRPr="00965212">
        <w:rPr>
          <w:rFonts w:ascii="宋体" w:hAnsi="宋体" w:hint="eastAsia"/>
          <w:color w:val="000000" w:themeColor="text1"/>
          <w:kern w:val="21"/>
        </w:rPr>
        <w:t>横跨生产控制大区和管理信息大区</w:t>
      </w:r>
      <w:r w:rsidR="00466B46">
        <w:rPr>
          <w:rFonts w:ascii="宋体" w:hAnsi="宋体" w:hint="eastAsia"/>
          <w:color w:val="000000" w:themeColor="text1"/>
          <w:kern w:val="21"/>
        </w:rPr>
        <w:t>，</w:t>
      </w:r>
      <w:r w:rsidR="007A250F">
        <w:rPr>
          <w:rFonts w:ascii="宋体" w:hAnsi="宋体" w:hint="eastAsia"/>
          <w:color w:val="000000" w:themeColor="text1"/>
          <w:kern w:val="21"/>
        </w:rPr>
        <w:t>其中</w:t>
      </w:r>
      <w:r w:rsidR="00CC3FD0">
        <w:rPr>
          <w:rFonts w:ascii="宋体" w:hAnsi="宋体" w:cs="仿宋" w:hint="eastAsia"/>
          <w:szCs w:val="21"/>
        </w:rPr>
        <w:t>光纤通信方式配电终端接入生产控制大区，无线通信方式二遥配电终端以及其他配电采集装置接入管理信息大区，</w:t>
      </w:r>
      <w:r w:rsidR="007A250F">
        <w:rPr>
          <w:rFonts w:ascii="宋体" w:hAnsi="宋体" w:cs="仿宋" w:hint="eastAsia"/>
          <w:szCs w:val="21"/>
        </w:rPr>
        <w:t>配电运行监控应用部署在生产控制大区，</w:t>
      </w:r>
      <w:r w:rsidR="00C8629D">
        <w:rPr>
          <w:rFonts w:ascii="宋体" w:hAnsi="宋体" w:cs="仿宋" w:hint="eastAsia"/>
          <w:szCs w:val="21"/>
        </w:rPr>
        <w:t>从管理信息大区调取所需实时数据、历史数据及分析结果；配电运行状态管控应</w:t>
      </w:r>
      <w:r w:rsidR="007A250F">
        <w:rPr>
          <w:rFonts w:ascii="宋体" w:hAnsi="宋体" w:cs="仿宋" w:hint="eastAsia"/>
          <w:szCs w:val="21"/>
        </w:rPr>
        <w:t>用部署在管理信息大区，</w:t>
      </w:r>
      <w:r w:rsidR="00C8629D">
        <w:rPr>
          <w:rFonts w:ascii="宋体" w:hAnsi="宋体" w:cs="仿宋" w:hint="eastAsia"/>
          <w:szCs w:val="21"/>
        </w:rPr>
        <w:t>从生产控制大区推送的实时数据及分析结果</w:t>
      </w:r>
      <w:r w:rsidR="007A250F">
        <w:rPr>
          <w:rFonts w:ascii="宋体" w:hAnsi="宋体" w:cs="仿宋" w:hint="eastAsia"/>
          <w:szCs w:val="21"/>
        </w:rPr>
        <w:t>。</w:t>
      </w:r>
      <w:r w:rsidR="00C8629D">
        <w:rPr>
          <w:rFonts w:ascii="宋体" w:hAnsi="宋体" w:cs="仿宋" w:hint="eastAsia"/>
          <w:szCs w:val="21"/>
        </w:rPr>
        <w:t>生产控制大区与管理信息大区基于统一支撑平台，通过协同管控机制实现权限、责任区、告警定义等的分区维护、统一管理，并</w:t>
      </w:r>
      <w:r w:rsidR="00C8629D">
        <w:rPr>
          <w:rFonts w:asciiTheme="minorEastAsia" w:eastAsiaTheme="minorEastAsia" w:hAnsiTheme="minorEastAsia" w:hint="eastAsia"/>
          <w:color w:val="000000" w:themeColor="text1"/>
        </w:rPr>
        <w:t>保证管理信息大区不向生产控制大区发送权限修改、遥控等操作性指令</w:t>
      </w:r>
      <w:r w:rsidR="00C8629D">
        <w:rPr>
          <w:rFonts w:ascii="宋体" w:hAnsi="宋体" w:cs="仿宋" w:hint="eastAsia"/>
          <w:szCs w:val="21"/>
        </w:rPr>
        <w:t>。</w:t>
      </w:r>
    </w:p>
    <w:p w14:paraId="478E98A5"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第7.5</w:t>
      </w:r>
      <w:r>
        <w:rPr>
          <w:rFonts w:ascii="宋体" w:hAnsi="宋体"/>
          <w:color w:val="000000" w:themeColor="text1"/>
          <w:kern w:val="21"/>
        </w:rPr>
        <w:t>条　多态与多应用之间是一个多对多的关系，不同态为应用提供独立的数据环境，应用在不同态中并发运行，相互之间不受干扰。</w:t>
      </w:r>
    </w:p>
    <w:p w14:paraId="4482D66C"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第7.7</w:t>
      </w:r>
      <w:r>
        <w:rPr>
          <w:rFonts w:ascii="宋体" w:hAnsi="宋体"/>
          <w:color w:val="000000" w:themeColor="text1"/>
          <w:kern w:val="21"/>
        </w:rPr>
        <w:t>条　告警服务为系统主站各应用统一提供各类告警动作和告警信息存储、查询、打印，其中既包括配电网实时运行状态的告警信息，还包括系统主站自身运行情况和操作人员实时操作的告警信息，不同类型的告警信息按照责任分区的原则分层分流。</w:t>
      </w:r>
    </w:p>
    <w:p w14:paraId="6A68B6F6"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第7.11条 配网主站自动化系统可分阶段逐步接入云平台，第一步利用云平台存储历史数据，第二步，将配网主站自动化系统的应用服务器搭建在云平台的虚拟化节点之上。</w:t>
      </w:r>
    </w:p>
    <w:p w14:paraId="4E3FF161"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第8</w:t>
      </w:r>
      <w:r>
        <w:rPr>
          <w:rFonts w:ascii="宋体" w:hAnsi="宋体"/>
          <w:color w:val="000000" w:themeColor="text1"/>
          <w:kern w:val="21"/>
        </w:rPr>
        <w:t>.</w:t>
      </w:r>
      <w:r>
        <w:rPr>
          <w:rFonts w:ascii="宋体" w:hAnsi="宋体" w:hint="eastAsia"/>
          <w:color w:val="000000" w:themeColor="text1"/>
          <w:kern w:val="21"/>
        </w:rPr>
        <w:t>1</w:t>
      </w:r>
      <w:r>
        <w:rPr>
          <w:rFonts w:ascii="宋体" w:hAnsi="宋体"/>
          <w:color w:val="000000" w:themeColor="text1"/>
          <w:kern w:val="21"/>
        </w:rPr>
        <w:t>.1.1的（</w:t>
      </w:r>
      <w:r>
        <w:rPr>
          <w:rFonts w:ascii="宋体" w:hAnsi="宋体" w:hint="eastAsia"/>
          <w:color w:val="000000" w:themeColor="text1"/>
          <w:kern w:val="21"/>
        </w:rPr>
        <w:t>b</w:t>
      </w:r>
      <w:r>
        <w:rPr>
          <w:rFonts w:ascii="宋体" w:hAnsi="宋体"/>
          <w:color w:val="000000" w:themeColor="text1"/>
          <w:kern w:val="21"/>
        </w:rPr>
        <w:t>）条　广域分布式数据采集是针对配电网实时监测数据点多面广的特点提出的，</w:t>
      </w:r>
      <w:r>
        <w:rPr>
          <w:rFonts w:ascii="宋体" w:hAnsi="宋体" w:hint="eastAsia"/>
          <w:color w:val="000000" w:themeColor="text1"/>
          <w:kern w:val="21"/>
        </w:rPr>
        <w:t>它要求系统主站能够支持分布式前置，完成多区域一体化的数据数据采集。</w:t>
      </w:r>
    </w:p>
    <w:p w14:paraId="061BF34E"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第8</w:t>
      </w:r>
      <w:r>
        <w:rPr>
          <w:rFonts w:ascii="宋体" w:hAnsi="宋体"/>
          <w:color w:val="000000" w:themeColor="text1"/>
          <w:kern w:val="21"/>
        </w:rPr>
        <w:t>.</w:t>
      </w:r>
      <w:r>
        <w:rPr>
          <w:rFonts w:ascii="宋体" w:hAnsi="宋体" w:hint="eastAsia"/>
          <w:color w:val="000000" w:themeColor="text1"/>
          <w:kern w:val="21"/>
        </w:rPr>
        <w:t>1</w:t>
      </w:r>
      <w:r>
        <w:rPr>
          <w:rFonts w:ascii="宋体" w:hAnsi="宋体"/>
          <w:color w:val="000000" w:themeColor="text1"/>
          <w:kern w:val="21"/>
        </w:rPr>
        <w:t>.1.1的（</w:t>
      </w:r>
      <w:r>
        <w:rPr>
          <w:rFonts w:ascii="宋体" w:hAnsi="宋体" w:hint="eastAsia"/>
          <w:color w:val="000000" w:themeColor="text1"/>
          <w:kern w:val="21"/>
        </w:rPr>
        <w:t>c</w:t>
      </w:r>
      <w:r>
        <w:rPr>
          <w:rFonts w:ascii="宋体" w:hAnsi="宋体"/>
          <w:color w:val="000000" w:themeColor="text1"/>
          <w:kern w:val="21"/>
        </w:rPr>
        <w:t>）条　配网系统主站建设应充分考虑未来5-10年内的数据采集量，对大数据量的处理应满足实时响应的需要。</w:t>
      </w:r>
    </w:p>
    <w:p w14:paraId="79519B60"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第8</w:t>
      </w:r>
      <w:r>
        <w:rPr>
          <w:rFonts w:ascii="宋体" w:hAnsi="宋体"/>
          <w:color w:val="000000" w:themeColor="text1"/>
          <w:kern w:val="21"/>
        </w:rPr>
        <w:t>.</w:t>
      </w:r>
      <w:r>
        <w:rPr>
          <w:rFonts w:ascii="宋体" w:hAnsi="宋体" w:hint="eastAsia"/>
          <w:color w:val="000000" w:themeColor="text1"/>
          <w:kern w:val="21"/>
        </w:rPr>
        <w:t>1</w:t>
      </w:r>
      <w:r>
        <w:rPr>
          <w:rFonts w:ascii="宋体" w:hAnsi="宋体"/>
          <w:color w:val="000000" w:themeColor="text1"/>
          <w:kern w:val="21"/>
        </w:rPr>
        <w:t>.1.4的（</w:t>
      </w:r>
      <w:r>
        <w:rPr>
          <w:rFonts w:ascii="宋体" w:hAnsi="宋体" w:hint="eastAsia"/>
          <w:color w:val="000000" w:themeColor="text1"/>
          <w:kern w:val="21"/>
        </w:rPr>
        <w:t>a</w:t>
      </w:r>
      <w:r>
        <w:rPr>
          <w:rFonts w:ascii="宋体" w:hAnsi="宋体"/>
          <w:color w:val="000000" w:themeColor="text1"/>
          <w:kern w:val="21"/>
        </w:rPr>
        <w:t xml:space="preserve">）条　</w:t>
      </w:r>
      <w:r>
        <w:rPr>
          <w:rFonts w:ascii="宋体" w:hAnsi="宋体" w:hint="eastAsia"/>
          <w:color w:val="000000" w:themeColor="text1"/>
        </w:rPr>
        <w:t>明确系统主站应优先采用北斗对时，可以支持多种时钟源。</w:t>
      </w:r>
      <w:r>
        <w:rPr>
          <w:rFonts w:ascii="宋体" w:hAnsi="宋体" w:hint="eastAsia"/>
          <w:color w:val="000000" w:themeColor="text1"/>
          <w:kern w:val="21"/>
        </w:rPr>
        <w:t xml:space="preserve">　</w:t>
      </w:r>
    </w:p>
    <w:p w14:paraId="4AC299E0"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kern w:val="21"/>
        </w:rPr>
        <w:t>第8</w:t>
      </w:r>
      <w:r>
        <w:rPr>
          <w:rFonts w:ascii="宋体" w:hAnsi="宋体"/>
          <w:color w:val="000000" w:themeColor="text1"/>
          <w:kern w:val="21"/>
        </w:rPr>
        <w:t>.</w:t>
      </w:r>
      <w:r>
        <w:rPr>
          <w:rFonts w:ascii="宋体" w:hAnsi="宋体" w:hint="eastAsia"/>
          <w:color w:val="000000" w:themeColor="text1"/>
          <w:kern w:val="21"/>
        </w:rPr>
        <w:t>1</w:t>
      </w:r>
      <w:r>
        <w:rPr>
          <w:rFonts w:ascii="宋体" w:hAnsi="宋体"/>
          <w:color w:val="000000" w:themeColor="text1"/>
          <w:kern w:val="21"/>
        </w:rPr>
        <w:t xml:space="preserve">.3.2条　</w:t>
      </w:r>
      <w:r>
        <w:rPr>
          <w:rFonts w:ascii="宋体" w:hAnsi="宋体" w:hint="eastAsia"/>
          <w:color w:val="000000" w:themeColor="text1"/>
        </w:rPr>
        <w:t>新增模型校验功能，根据电网模型信息及设备连接关系对图模数据进行静态分析，明确模型校验范围、校验类型及展示方法。</w:t>
      </w:r>
    </w:p>
    <w:p w14:paraId="269604B6"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kern w:val="21"/>
        </w:rPr>
        <w:t>第8</w:t>
      </w:r>
      <w:r>
        <w:rPr>
          <w:rFonts w:ascii="宋体" w:hAnsi="宋体"/>
          <w:color w:val="000000" w:themeColor="text1"/>
          <w:kern w:val="21"/>
        </w:rPr>
        <w:t>.</w:t>
      </w:r>
      <w:r>
        <w:rPr>
          <w:rFonts w:ascii="宋体" w:hAnsi="宋体" w:hint="eastAsia"/>
          <w:color w:val="000000" w:themeColor="text1"/>
          <w:kern w:val="21"/>
        </w:rPr>
        <w:t>1</w:t>
      </w:r>
      <w:r>
        <w:rPr>
          <w:rFonts w:ascii="宋体" w:hAnsi="宋体"/>
          <w:color w:val="000000" w:themeColor="text1"/>
          <w:kern w:val="21"/>
        </w:rPr>
        <w:t xml:space="preserve">.3.3条　</w:t>
      </w:r>
      <w:r>
        <w:rPr>
          <w:rFonts w:ascii="宋体" w:hAnsi="宋体" w:hint="eastAsia"/>
          <w:color w:val="000000" w:themeColor="text1"/>
        </w:rPr>
        <w:t>新增设备异动管理，明确应能满足对配电网动态变化管理的需要，反映配电网模型的动态变化过程，提供配电网各态模型的转换、比较、同步和维护功能。</w:t>
      </w:r>
    </w:p>
    <w:p w14:paraId="643F87E4"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kern w:val="21"/>
        </w:rPr>
        <w:t>第8</w:t>
      </w:r>
      <w:r>
        <w:rPr>
          <w:rFonts w:ascii="宋体" w:hAnsi="宋体"/>
          <w:color w:val="000000" w:themeColor="text1"/>
          <w:kern w:val="21"/>
        </w:rPr>
        <w:t>.</w:t>
      </w:r>
      <w:r>
        <w:rPr>
          <w:rFonts w:ascii="宋体" w:hAnsi="宋体" w:hint="eastAsia"/>
          <w:color w:val="000000" w:themeColor="text1"/>
          <w:kern w:val="21"/>
        </w:rPr>
        <w:t>1</w:t>
      </w:r>
      <w:r>
        <w:rPr>
          <w:rFonts w:ascii="宋体" w:hAnsi="宋体"/>
          <w:color w:val="000000" w:themeColor="text1"/>
          <w:kern w:val="21"/>
        </w:rPr>
        <w:t xml:space="preserve">.3.4条　</w:t>
      </w:r>
      <w:r>
        <w:rPr>
          <w:rFonts w:ascii="宋体" w:hAnsi="宋体" w:hint="eastAsia"/>
          <w:color w:val="000000" w:themeColor="text1"/>
        </w:rPr>
        <w:t>新增图形模型发布，明确配电主站作为电网分析数据中心，应支持按照区域、馈线等各种粒度，对外发布模型图形。</w:t>
      </w:r>
    </w:p>
    <w:p w14:paraId="744D247F"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kern w:val="21"/>
        </w:rPr>
        <w:t>第8</w:t>
      </w:r>
      <w:r>
        <w:rPr>
          <w:rFonts w:ascii="宋体" w:hAnsi="宋体"/>
          <w:color w:val="000000" w:themeColor="text1"/>
          <w:kern w:val="21"/>
        </w:rPr>
        <w:t>.</w:t>
      </w:r>
      <w:r>
        <w:rPr>
          <w:rFonts w:ascii="宋体" w:hAnsi="宋体" w:hint="eastAsia"/>
          <w:color w:val="000000" w:themeColor="text1"/>
          <w:kern w:val="21"/>
        </w:rPr>
        <w:t>1</w:t>
      </w:r>
      <w:r>
        <w:rPr>
          <w:rFonts w:ascii="宋体" w:hAnsi="宋体"/>
          <w:color w:val="000000" w:themeColor="text1"/>
          <w:kern w:val="21"/>
        </w:rPr>
        <w:t xml:space="preserve">.3.5条　</w:t>
      </w:r>
      <w:r>
        <w:rPr>
          <w:rFonts w:ascii="宋体" w:hAnsi="宋体" w:hint="eastAsia"/>
          <w:color w:val="000000" w:themeColor="text1"/>
        </w:rPr>
        <w:t>新增图模数与终端调试，明确配电主站调试子系统应能满足图模导入、配电终端调试接入调试。</w:t>
      </w:r>
    </w:p>
    <w:p w14:paraId="4E7E00D7"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kern w:val="21"/>
        </w:rPr>
        <w:t>第8</w:t>
      </w:r>
      <w:r>
        <w:rPr>
          <w:rFonts w:ascii="宋体" w:hAnsi="宋体"/>
          <w:color w:val="000000" w:themeColor="text1"/>
          <w:kern w:val="21"/>
        </w:rPr>
        <w:t>.</w:t>
      </w:r>
      <w:r>
        <w:rPr>
          <w:rFonts w:ascii="宋体" w:hAnsi="宋体" w:hint="eastAsia"/>
          <w:color w:val="000000" w:themeColor="text1"/>
          <w:kern w:val="21"/>
        </w:rPr>
        <w:t>1</w:t>
      </w:r>
      <w:r>
        <w:rPr>
          <w:rFonts w:ascii="宋体" w:hAnsi="宋体"/>
          <w:color w:val="000000" w:themeColor="text1"/>
          <w:kern w:val="21"/>
        </w:rPr>
        <w:t>.4条　基本功能中新增智能告警分析功能，与</w:t>
      </w:r>
      <w:r>
        <w:rPr>
          <w:rFonts w:ascii="宋体" w:hAnsi="宋体" w:hint="eastAsia"/>
          <w:color w:val="000000" w:themeColor="text1"/>
          <w:kern w:val="21"/>
        </w:rPr>
        <w:t>7</w:t>
      </w:r>
      <w:r>
        <w:rPr>
          <w:rFonts w:ascii="宋体" w:hAnsi="宋体"/>
          <w:color w:val="000000" w:themeColor="text1"/>
          <w:kern w:val="21"/>
        </w:rPr>
        <w:t>.</w:t>
      </w:r>
      <w:r>
        <w:rPr>
          <w:rFonts w:ascii="宋体" w:hAnsi="宋体" w:hint="eastAsia"/>
          <w:color w:val="000000" w:themeColor="text1"/>
          <w:kern w:val="21"/>
        </w:rPr>
        <w:t>7</w:t>
      </w:r>
      <w:r>
        <w:rPr>
          <w:rFonts w:ascii="宋体" w:hAnsi="宋体"/>
          <w:color w:val="000000" w:themeColor="text1"/>
          <w:kern w:val="21"/>
        </w:rPr>
        <w:t>告警服务的不同之处在于，智能告警分析功能</w:t>
      </w:r>
      <w:r>
        <w:rPr>
          <w:rFonts w:ascii="宋体" w:hAnsi="宋体" w:hint="eastAsia"/>
          <w:color w:val="000000" w:themeColor="text1"/>
        </w:rPr>
        <w:t>实现告警信息在线综合处理、显示与推理，应支持汇集和处理各类告警信息，对大量告警信息进行分类管理和综合</w:t>
      </w:r>
      <w:r>
        <w:rPr>
          <w:rFonts w:ascii="宋体" w:hAnsi="宋体"/>
          <w:color w:val="000000" w:themeColor="text1"/>
        </w:rPr>
        <w:t>/压缩，利用形象直观的方式提供全面综合的告警提示。</w:t>
      </w:r>
    </w:p>
    <w:p w14:paraId="52F316BD"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第8</w:t>
      </w:r>
      <w:r>
        <w:rPr>
          <w:rFonts w:ascii="宋体" w:hAnsi="宋体"/>
          <w:color w:val="000000" w:themeColor="text1"/>
          <w:kern w:val="21"/>
        </w:rPr>
        <w:t>.</w:t>
      </w:r>
      <w:r>
        <w:rPr>
          <w:rFonts w:ascii="宋体" w:hAnsi="宋体" w:hint="eastAsia"/>
          <w:color w:val="000000" w:themeColor="text1"/>
          <w:kern w:val="21"/>
        </w:rPr>
        <w:t>1</w:t>
      </w:r>
      <w:r>
        <w:rPr>
          <w:rFonts w:ascii="宋体" w:hAnsi="宋体"/>
          <w:color w:val="000000" w:themeColor="text1"/>
          <w:kern w:val="21"/>
        </w:rPr>
        <w:t>.5条　本条明确了故障处理的主要功能，</w:t>
      </w:r>
      <w:r>
        <w:rPr>
          <w:rFonts w:ascii="宋体" w:hAnsi="宋体" w:hint="eastAsia"/>
          <w:color w:val="000000" w:themeColor="text1"/>
          <w:kern w:val="21"/>
        </w:rPr>
        <w:t>故障分为跳闸和非跳闸类，跳闸类故障是线路故障发生后，出线断路器由保护装置控制跳闸导致线路全线失电，非跳闸类故障是中性点非有效接地线路发生单相接地故障或小电阻接地线路发生非金属性接地。跳闸类故障通过馈线自动化分析与处理，非跳闸类故障则通过单相接地故障检测定位分析与处理。</w:t>
      </w:r>
    </w:p>
    <w:p w14:paraId="52BC3A4F"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第8</w:t>
      </w:r>
      <w:r>
        <w:rPr>
          <w:rFonts w:ascii="宋体" w:hAnsi="宋体"/>
          <w:color w:val="000000" w:themeColor="text1"/>
          <w:kern w:val="21"/>
        </w:rPr>
        <w:t>.</w:t>
      </w:r>
      <w:r>
        <w:rPr>
          <w:rFonts w:ascii="宋体" w:hAnsi="宋体" w:hint="eastAsia"/>
          <w:color w:val="000000" w:themeColor="text1"/>
          <w:kern w:val="21"/>
        </w:rPr>
        <w:t>1</w:t>
      </w:r>
      <w:r>
        <w:rPr>
          <w:rFonts w:ascii="宋体" w:hAnsi="宋体"/>
          <w:color w:val="000000" w:themeColor="text1"/>
          <w:kern w:val="21"/>
        </w:rPr>
        <w:t>.6条　本条明确了拓扑分析应用的主要内容和功能要求，包括网络拓扑分析应用、拓扑着色、</w:t>
      </w:r>
      <w:r>
        <w:rPr>
          <w:rFonts w:ascii="宋体" w:hAnsi="宋体"/>
          <w:color w:val="000000" w:themeColor="text1"/>
          <w:kern w:val="21"/>
        </w:rPr>
        <w:lastRenderedPageBreak/>
        <w:t>负荷转供</w:t>
      </w:r>
      <w:r>
        <w:rPr>
          <w:rFonts w:ascii="宋体" w:hAnsi="宋体" w:hint="eastAsia"/>
          <w:color w:val="000000" w:themeColor="text1"/>
          <w:kern w:val="21"/>
        </w:rPr>
        <w:t>三</w:t>
      </w:r>
      <w:r>
        <w:rPr>
          <w:rFonts w:ascii="宋体" w:hAnsi="宋体"/>
          <w:color w:val="000000" w:themeColor="text1"/>
          <w:kern w:val="21"/>
        </w:rPr>
        <w:t>部分功能。</w:t>
      </w:r>
    </w:p>
    <w:p w14:paraId="1A15C6E3" w14:textId="77777777" w:rsidR="009E29AA" w:rsidRDefault="00776F09">
      <w:pPr>
        <w:adjustRightInd/>
        <w:spacing w:line="312" w:lineRule="exact"/>
        <w:ind w:firstLine="420"/>
        <w:rPr>
          <w:rFonts w:ascii="宋体" w:hAnsi="宋体"/>
          <w:color w:val="000000" w:themeColor="text1"/>
        </w:rPr>
      </w:pPr>
      <w:r>
        <w:rPr>
          <w:rFonts w:ascii="宋体" w:hAnsi="宋体" w:hint="eastAsia"/>
          <w:color w:val="000000" w:themeColor="text1"/>
          <w:kern w:val="21"/>
        </w:rPr>
        <w:t>第8</w:t>
      </w:r>
      <w:r>
        <w:rPr>
          <w:rFonts w:ascii="宋体" w:hAnsi="宋体"/>
          <w:color w:val="000000" w:themeColor="text1"/>
          <w:kern w:val="21"/>
        </w:rPr>
        <w:t>.</w:t>
      </w:r>
      <w:r>
        <w:rPr>
          <w:rFonts w:ascii="宋体" w:hAnsi="宋体" w:hint="eastAsia"/>
          <w:color w:val="000000" w:themeColor="text1"/>
          <w:kern w:val="21"/>
        </w:rPr>
        <w:t>2</w:t>
      </w:r>
      <w:r>
        <w:rPr>
          <w:rFonts w:ascii="宋体" w:hAnsi="宋体"/>
          <w:color w:val="000000" w:themeColor="text1"/>
          <w:kern w:val="21"/>
        </w:rPr>
        <w:t>.1</w:t>
      </w:r>
      <w:r>
        <w:rPr>
          <w:rFonts w:ascii="宋体" w:hAnsi="宋体" w:hint="eastAsia"/>
          <w:color w:val="000000" w:themeColor="text1"/>
          <w:kern w:val="21"/>
        </w:rPr>
        <w:t>条　本条明确了</w:t>
      </w:r>
      <w:r>
        <w:rPr>
          <w:rFonts w:ascii="宋体" w:hAnsi="宋体" w:hint="eastAsia"/>
          <w:color w:val="000000" w:themeColor="text1"/>
        </w:rPr>
        <w:t>分布式电源接入与控制功能，满足</w:t>
      </w:r>
      <w:r>
        <w:rPr>
          <w:rFonts w:ascii="宋体" w:hAnsi="宋体"/>
          <w:color w:val="000000" w:themeColor="text1"/>
        </w:rPr>
        <w:t>10kV（20kV）分布式电源/储能装置/微网接入带来的多电源、双向潮流分布的配电网络监视、控制要求。</w:t>
      </w:r>
    </w:p>
    <w:p w14:paraId="507BB24E"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第8</w:t>
      </w:r>
      <w:r>
        <w:rPr>
          <w:rFonts w:ascii="宋体" w:hAnsi="宋体"/>
          <w:color w:val="000000" w:themeColor="text1"/>
          <w:kern w:val="21"/>
        </w:rPr>
        <w:t>.</w:t>
      </w:r>
      <w:r>
        <w:rPr>
          <w:rFonts w:ascii="宋体" w:hAnsi="宋体" w:hint="eastAsia"/>
          <w:color w:val="000000" w:themeColor="text1"/>
          <w:kern w:val="21"/>
        </w:rPr>
        <w:t>2</w:t>
      </w:r>
      <w:r>
        <w:rPr>
          <w:rFonts w:ascii="宋体" w:hAnsi="宋体"/>
          <w:color w:val="000000" w:themeColor="text1"/>
          <w:kern w:val="21"/>
        </w:rPr>
        <w:t>.</w:t>
      </w:r>
      <w:r>
        <w:rPr>
          <w:rFonts w:ascii="宋体" w:hAnsi="宋体" w:hint="eastAsia"/>
          <w:color w:val="000000" w:themeColor="text1"/>
          <w:kern w:val="21"/>
        </w:rPr>
        <w:t>2</w:t>
      </w:r>
      <w:r>
        <w:rPr>
          <w:rFonts w:ascii="宋体" w:hAnsi="宋体"/>
          <w:color w:val="000000" w:themeColor="text1"/>
          <w:kern w:val="21"/>
        </w:rPr>
        <w:t>条　新增</w:t>
      </w:r>
      <w:r>
        <w:rPr>
          <w:rFonts w:ascii="宋体" w:hAnsi="宋体" w:hint="eastAsia"/>
          <w:color w:val="000000" w:themeColor="text1"/>
          <w:kern w:val="21"/>
        </w:rPr>
        <w:t>图形定制</w:t>
      </w:r>
      <w:r>
        <w:rPr>
          <w:rFonts w:ascii="宋体" w:hAnsi="宋体"/>
          <w:color w:val="000000" w:themeColor="text1"/>
          <w:kern w:val="21"/>
        </w:rPr>
        <w:t>功能，实现</w:t>
      </w:r>
      <w:r>
        <w:rPr>
          <w:rFonts w:ascii="宋体" w:hAnsi="宋体"/>
          <w:color w:val="000000" w:themeColor="text1"/>
        </w:rPr>
        <w:t>CIM模型识别以及SVG图形生成和导出</w:t>
      </w:r>
      <w:r>
        <w:rPr>
          <w:rFonts w:ascii="宋体" w:hAnsi="宋体" w:hint="eastAsia"/>
          <w:color w:val="000000" w:themeColor="text1"/>
        </w:rPr>
        <w:t>，满足配网各类图形的自动生成需要</w:t>
      </w:r>
      <w:r>
        <w:rPr>
          <w:rFonts w:ascii="宋体" w:hAnsi="宋体"/>
          <w:color w:val="000000" w:themeColor="text1"/>
        </w:rPr>
        <w:t>。</w:t>
      </w:r>
    </w:p>
    <w:p w14:paraId="34742AE3"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第8</w:t>
      </w:r>
      <w:r>
        <w:rPr>
          <w:rFonts w:ascii="宋体" w:hAnsi="宋体"/>
          <w:color w:val="000000" w:themeColor="text1"/>
          <w:kern w:val="21"/>
        </w:rPr>
        <w:t>.</w:t>
      </w:r>
      <w:r>
        <w:rPr>
          <w:rFonts w:ascii="宋体" w:hAnsi="宋体" w:hint="eastAsia"/>
          <w:color w:val="000000" w:themeColor="text1"/>
          <w:kern w:val="21"/>
        </w:rPr>
        <w:t>2</w:t>
      </w:r>
      <w:r>
        <w:rPr>
          <w:rFonts w:ascii="宋体" w:hAnsi="宋体"/>
          <w:color w:val="000000" w:themeColor="text1"/>
          <w:kern w:val="21"/>
        </w:rPr>
        <w:t>.</w:t>
      </w:r>
      <w:r>
        <w:rPr>
          <w:rFonts w:ascii="宋体" w:hAnsi="宋体" w:hint="eastAsia"/>
          <w:color w:val="000000" w:themeColor="text1"/>
          <w:kern w:val="21"/>
        </w:rPr>
        <w:t>7</w:t>
      </w:r>
      <w:r>
        <w:rPr>
          <w:rFonts w:ascii="宋体" w:hAnsi="宋体"/>
          <w:color w:val="000000" w:themeColor="text1"/>
          <w:kern w:val="21"/>
        </w:rPr>
        <w:t>条　配电网网络重构与</w:t>
      </w:r>
      <w:r>
        <w:rPr>
          <w:rFonts w:ascii="宋体" w:hAnsi="宋体" w:hint="eastAsia"/>
          <w:color w:val="000000" w:themeColor="text1"/>
          <w:kern w:val="21"/>
        </w:rPr>
        <w:t>8</w:t>
      </w:r>
      <w:r>
        <w:rPr>
          <w:rFonts w:ascii="宋体" w:hAnsi="宋体"/>
          <w:color w:val="000000" w:themeColor="text1"/>
          <w:kern w:val="21"/>
        </w:rPr>
        <w:t>.</w:t>
      </w:r>
      <w:r>
        <w:rPr>
          <w:rFonts w:ascii="宋体" w:hAnsi="宋体" w:hint="eastAsia"/>
          <w:color w:val="000000" w:themeColor="text1"/>
          <w:kern w:val="21"/>
        </w:rPr>
        <w:t>1</w:t>
      </w:r>
      <w:r>
        <w:rPr>
          <w:rFonts w:ascii="宋体" w:hAnsi="宋体"/>
          <w:color w:val="000000" w:themeColor="text1"/>
          <w:kern w:val="21"/>
        </w:rPr>
        <w:t>.5馈线故障处理以及</w:t>
      </w:r>
      <w:r>
        <w:rPr>
          <w:rFonts w:ascii="宋体" w:hAnsi="宋体" w:hint="eastAsia"/>
          <w:color w:val="000000" w:themeColor="text1"/>
          <w:kern w:val="21"/>
        </w:rPr>
        <w:t>8</w:t>
      </w:r>
      <w:r>
        <w:rPr>
          <w:rFonts w:ascii="宋体" w:hAnsi="宋体"/>
          <w:color w:val="000000" w:themeColor="text1"/>
          <w:kern w:val="21"/>
        </w:rPr>
        <w:t>.</w:t>
      </w:r>
      <w:r>
        <w:rPr>
          <w:rFonts w:ascii="宋体" w:hAnsi="宋体" w:hint="eastAsia"/>
          <w:color w:val="000000" w:themeColor="text1"/>
          <w:kern w:val="21"/>
        </w:rPr>
        <w:t>1</w:t>
      </w:r>
      <w:r>
        <w:rPr>
          <w:rFonts w:ascii="宋体" w:hAnsi="宋体"/>
          <w:color w:val="000000" w:themeColor="text1"/>
          <w:kern w:val="21"/>
        </w:rPr>
        <w:t>.6.3负荷转供的区别在于：馈线故障处理重点在于快速安全切除故障，缩小事故范围，减少停电时间；负荷转供的重点在于转供路径的获取与转供负荷信息的统计，为计划检修等操作提供决策方案；网络重构处理重点目标是通过改变配电线路的运行方式，消除支路过载和电压越限，平衡馈线负荷，提高配电网运行安全裕度。</w:t>
      </w:r>
    </w:p>
    <w:p w14:paraId="679E040E"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第8</w:t>
      </w:r>
      <w:r>
        <w:rPr>
          <w:rFonts w:ascii="宋体" w:hAnsi="宋体"/>
          <w:color w:val="000000" w:themeColor="text1"/>
          <w:kern w:val="21"/>
        </w:rPr>
        <w:t>.</w:t>
      </w:r>
      <w:r>
        <w:rPr>
          <w:rFonts w:ascii="宋体" w:hAnsi="宋体" w:hint="eastAsia"/>
          <w:color w:val="000000" w:themeColor="text1"/>
          <w:kern w:val="21"/>
        </w:rPr>
        <w:t>2</w:t>
      </w:r>
      <w:r>
        <w:rPr>
          <w:rFonts w:ascii="宋体" w:hAnsi="宋体"/>
          <w:color w:val="000000" w:themeColor="text1"/>
          <w:kern w:val="21"/>
        </w:rPr>
        <w:t>.</w:t>
      </w:r>
      <w:r>
        <w:rPr>
          <w:rFonts w:ascii="宋体" w:hAnsi="宋体" w:hint="eastAsia"/>
          <w:color w:val="000000" w:themeColor="text1"/>
          <w:kern w:val="21"/>
        </w:rPr>
        <w:t>8</w:t>
      </w:r>
      <w:r>
        <w:rPr>
          <w:rFonts w:ascii="宋体" w:hAnsi="宋体"/>
          <w:color w:val="000000" w:themeColor="text1"/>
          <w:kern w:val="21"/>
        </w:rPr>
        <w:t>的（</w:t>
      </w:r>
      <w:r>
        <w:rPr>
          <w:rFonts w:ascii="宋体" w:hAnsi="宋体" w:hint="eastAsia"/>
          <w:color w:val="000000" w:themeColor="text1"/>
          <w:kern w:val="21"/>
        </w:rPr>
        <w:t>a</w:t>
      </w:r>
      <w:r>
        <w:rPr>
          <w:rFonts w:ascii="宋体" w:hAnsi="宋体"/>
          <w:color w:val="000000" w:themeColor="text1"/>
          <w:kern w:val="21"/>
        </w:rPr>
        <w:t>）条　本条明确了调度操作票在实时调度作业中的作用和主要功能，调度操作票是配电生产运行管理在调度环节的延伸，为实时调度作业提供必要的安全约束和相关管理信息补充。</w:t>
      </w:r>
    </w:p>
    <w:p w14:paraId="340E72C4"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第8</w:t>
      </w:r>
      <w:r>
        <w:rPr>
          <w:rFonts w:ascii="宋体" w:hAnsi="宋体"/>
          <w:color w:val="000000" w:themeColor="text1"/>
          <w:kern w:val="21"/>
        </w:rPr>
        <w:t>.</w:t>
      </w:r>
      <w:r>
        <w:rPr>
          <w:rFonts w:ascii="宋体" w:hAnsi="宋体" w:hint="eastAsia"/>
          <w:color w:val="000000" w:themeColor="text1"/>
          <w:kern w:val="21"/>
        </w:rPr>
        <w:t>2</w:t>
      </w:r>
      <w:r>
        <w:rPr>
          <w:rFonts w:ascii="宋体" w:hAnsi="宋体"/>
          <w:color w:val="000000" w:themeColor="text1"/>
          <w:kern w:val="21"/>
        </w:rPr>
        <w:t>.</w:t>
      </w:r>
      <w:r>
        <w:rPr>
          <w:rFonts w:ascii="宋体" w:hAnsi="宋体" w:hint="eastAsia"/>
          <w:color w:val="000000" w:themeColor="text1"/>
          <w:kern w:val="21"/>
        </w:rPr>
        <w:t>9条　本条明确了配电网自愈功能的主要内容，明确配电网自愈与馈线故障处理的区别：馈线自动化重点在于事故发生后的处理，而配电网自愈突出了事前、事中、事后的整个闭环过程的监测分析与控制，目的在于消除配电网运行隐患，缩短故障处理周期，提高安全裕度，促进配电网转向更好的运行状态。</w:t>
      </w:r>
    </w:p>
    <w:p w14:paraId="1332763D" w14:textId="14A7C6A5" w:rsidR="00ED0786" w:rsidRPr="00ED0786" w:rsidRDefault="00776F09" w:rsidP="00965212">
      <w:pPr>
        <w:tabs>
          <w:tab w:val="left" w:pos="3787"/>
        </w:tabs>
        <w:adjustRightInd/>
        <w:spacing w:line="312" w:lineRule="exact"/>
        <w:ind w:firstLine="420"/>
        <w:rPr>
          <w:rFonts w:ascii="宋体" w:hAnsi="宋体"/>
          <w:color w:val="000000" w:themeColor="text1"/>
          <w:kern w:val="21"/>
        </w:rPr>
      </w:pPr>
      <w:r>
        <w:rPr>
          <w:rFonts w:ascii="宋体" w:hAnsi="宋体" w:hint="eastAsia"/>
          <w:color w:val="000000" w:themeColor="text1"/>
          <w:kern w:val="21"/>
        </w:rPr>
        <w:t>第9</w:t>
      </w:r>
      <w:r>
        <w:rPr>
          <w:rFonts w:ascii="宋体" w:hAnsi="宋体"/>
          <w:color w:val="000000" w:themeColor="text1"/>
          <w:kern w:val="21"/>
        </w:rPr>
        <w:t>.</w:t>
      </w:r>
      <w:r>
        <w:rPr>
          <w:rFonts w:ascii="宋体" w:hAnsi="宋体" w:hint="eastAsia"/>
          <w:color w:val="000000" w:themeColor="text1"/>
          <w:kern w:val="21"/>
        </w:rPr>
        <w:t>1</w:t>
      </w:r>
      <w:r>
        <w:rPr>
          <w:rFonts w:ascii="宋体" w:hAnsi="宋体"/>
          <w:color w:val="000000" w:themeColor="text1"/>
          <w:kern w:val="21"/>
        </w:rPr>
        <w:t>.</w:t>
      </w:r>
      <w:r>
        <w:rPr>
          <w:rFonts w:ascii="宋体" w:hAnsi="宋体" w:hint="eastAsia"/>
          <w:color w:val="000000" w:themeColor="text1"/>
          <w:kern w:val="21"/>
        </w:rPr>
        <w:t>3</w:t>
      </w:r>
      <w:r>
        <w:rPr>
          <w:rFonts w:ascii="宋体" w:hAnsi="宋体"/>
          <w:color w:val="000000" w:themeColor="text1"/>
          <w:kern w:val="21"/>
        </w:rPr>
        <w:t>条  增加了配电网运行趋势预警分析功能。</w:t>
      </w:r>
      <w:r w:rsidR="00730C11">
        <w:rPr>
          <w:rFonts w:ascii="宋体" w:hAnsi="宋体"/>
          <w:color w:val="000000" w:themeColor="text1"/>
          <w:kern w:val="21"/>
        </w:rPr>
        <w:t>以配电自动化数据和配电设备状态</w:t>
      </w:r>
      <w:r w:rsidR="00065AFB">
        <w:rPr>
          <w:rFonts w:ascii="宋体" w:hAnsi="宋体" w:hint="eastAsia"/>
          <w:color w:val="000000" w:themeColor="text1"/>
          <w:kern w:val="21"/>
        </w:rPr>
        <w:t>实时</w:t>
      </w:r>
      <w:r w:rsidR="00730C11">
        <w:rPr>
          <w:rFonts w:ascii="宋体" w:hAnsi="宋体"/>
          <w:color w:val="000000" w:themeColor="text1"/>
          <w:kern w:val="21"/>
        </w:rPr>
        <w:t>数据为基础，采用负荷预测、运行方式分析和设备环境监测分析相结合的技术实现方式，对当前运行方式或将要调整运行方式下</w:t>
      </w:r>
      <w:r w:rsidR="00A65103">
        <w:rPr>
          <w:rFonts w:ascii="宋体" w:hAnsi="宋体"/>
          <w:color w:val="000000" w:themeColor="text1"/>
          <w:kern w:val="21"/>
        </w:rPr>
        <w:t>的配电网运行趋势及配电设备运行状态进行预判分析</w:t>
      </w:r>
      <w:r w:rsidR="00730C11">
        <w:rPr>
          <w:rFonts w:ascii="宋体" w:hAnsi="宋体"/>
          <w:color w:val="000000" w:themeColor="text1"/>
          <w:kern w:val="21"/>
        </w:rPr>
        <w:t>。</w:t>
      </w:r>
      <w:r>
        <w:rPr>
          <w:rFonts w:ascii="宋体" w:hAnsi="宋体" w:hint="eastAsia"/>
          <w:color w:val="000000" w:themeColor="text1"/>
          <w:kern w:val="21"/>
        </w:rPr>
        <w:t>第9</w:t>
      </w:r>
      <w:r>
        <w:rPr>
          <w:rFonts w:ascii="宋体" w:hAnsi="宋体"/>
          <w:color w:val="000000" w:themeColor="text1"/>
          <w:kern w:val="21"/>
        </w:rPr>
        <w:t>.</w:t>
      </w:r>
      <w:r>
        <w:rPr>
          <w:rFonts w:ascii="宋体" w:hAnsi="宋体" w:hint="eastAsia"/>
          <w:color w:val="000000" w:themeColor="text1"/>
          <w:kern w:val="21"/>
        </w:rPr>
        <w:t>1</w:t>
      </w:r>
      <w:r>
        <w:rPr>
          <w:rFonts w:ascii="宋体" w:hAnsi="宋体"/>
          <w:color w:val="000000" w:themeColor="text1"/>
          <w:kern w:val="21"/>
        </w:rPr>
        <w:t>.</w:t>
      </w:r>
      <w:r>
        <w:rPr>
          <w:rFonts w:ascii="宋体" w:hAnsi="宋体" w:hint="eastAsia"/>
          <w:color w:val="000000" w:themeColor="text1"/>
          <w:kern w:val="21"/>
        </w:rPr>
        <w:t>4</w:t>
      </w:r>
      <w:r>
        <w:rPr>
          <w:rFonts w:ascii="宋体" w:hAnsi="宋体"/>
          <w:color w:val="000000" w:themeColor="text1"/>
          <w:kern w:val="21"/>
        </w:rPr>
        <w:t>条  增加了</w:t>
      </w:r>
      <w:r>
        <w:rPr>
          <w:rFonts w:ascii="宋体" w:hAnsi="宋体" w:hint="eastAsia"/>
          <w:color w:val="000000" w:themeColor="text1"/>
          <w:kern w:val="21"/>
        </w:rPr>
        <w:t>数据质量管控</w:t>
      </w:r>
      <w:r>
        <w:rPr>
          <w:rFonts w:ascii="宋体" w:hAnsi="宋体"/>
          <w:color w:val="000000" w:themeColor="text1"/>
          <w:kern w:val="21"/>
        </w:rPr>
        <w:t>功能，</w:t>
      </w:r>
      <w:r>
        <w:rPr>
          <w:rFonts w:ascii="宋体" w:hAnsi="宋体" w:hint="eastAsia"/>
          <w:color w:val="000000" w:themeColor="text1"/>
        </w:rPr>
        <w:t>对采集到的实时数据和历史数据的质量进行分析处理</w:t>
      </w:r>
      <w:r>
        <w:rPr>
          <w:rFonts w:ascii="宋体" w:hAnsi="宋体"/>
          <w:color w:val="000000" w:themeColor="text1"/>
          <w:kern w:val="21"/>
        </w:rPr>
        <w:t>。</w:t>
      </w:r>
      <w:r w:rsidR="00ED0786" w:rsidRPr="00965212">
        <w:rPr>
          <w:rFonts w:ascii="宋体" w:hAnsi="宋体" w:hint="eastAsia"/>
          <w:color w:val="000000" w:themeColor="text1"/>
        </w:rPr>
        <w:t>配电自动化二次设备运行环境条件较恶劣，相关</w:t>
      </w:r>
      <w:r w:rsidR="00730C11">
        <w:rPr>
          <w:rFonts w:ascii="宋体" w:hAnsi="宋体" w:hint="eastAsia"/>
          <w:color w:val="000000" w:themeColor="text1"/>
        </w:rPr>
        <w:t>配电</w:t>
      </w:r>
      <w:r w:rsidR="00ED0786" w:rsidRPr="00965212">
        <w:rPr>
          <w:rFonts w:ascii="宋体" w:hAnsi="宋体" w:hint="eastAsia"/>
          <w:color w:val="000000" w:themeColor="text1"/>
        </w:rPr>
        <w:t>终端、</w:t>
      </w:r>
      <w:r w:rsidR="00ED0786" w:rsidRPr="00ED0786">
        <w:rPr>
          <w:rFonts w:ascii="宋体" w:hAnsi="宋体" w:hint="eastAsia"/>
          <w:color w:val="000000" w:themeColor="text1"/>
        </w:rPr>
        <w:t>通信装置较容易出现瞬时的通信干扰问题，</w:t>
      </w:r>
      <w:r w:rsidR="00ED0786" w:rsidRPr="00965212">
        <w:rPr>
          <w:rFonts w:ascii="宋体" w:hAnsi="宋体" w:hint="eastAsia"/>
          <w:color w:val="000000" w:themeColor="text1"/>
        </w:rPr>
        <w:t>配网终</w:t>
      </w:r>
      <w:r w:rsidR="00ED0786" w:rsidRPr="00ED0786">
        <w:rPr>
          <w:rFonts w:ascii="宋体" w:hAnsi="宋体" w:hint="eastAsia"/>
          <w:color w:val="000000" w:themeColor="text1"/>
        </w:rPr>
        <w:t>端采集的准确性比主网有较大差距，遥测、遥信实时数据错误较多，</w:t>
      </w:r>
      <w:r w:rsidR="00ED0786" w:rsidRPr="00965212">
        <w:rPr>
          <w:rFonts w:ascii="宋体" w:hAnsi="宋体" w:hint="eastAsia"/>
          <w:color w:val="000000" w:themeColor="text1"/>
        </w:rPr>
        <w:t>影响配网调度的正常监控。配电主站系统需数据有效性</w:t>
      </w:r>
      <w:r w:rsidR="00ED0786">
        <w:rPr>
          <w:rFonts w:ascii="宋体" w:hAnsi="宋体" w:hint="eastAsia"/>
          <w:color w:val="000000" w:themeColor="text1"/>
        </w:rPr>
        <w:t>进行</w:t>
      </w:r>
      <w:r w:rsidR="00ED0786" w:rsidRPr="00965212">
        <w:rPr>
          <w:rFonts w:ascii="宋体" w:hAnsi="宋体" w:hint="eastAsia"/>
          <w:color w:val="000000" w:themeColor="text1"/>
        </w:rPr>
        <w:t>分析判断，</w:t>
      </w:r>
      <w:r w:rsidR="00ED0786" w:rsidRPr="00ED0786">
        <w:rPr>
          <w:rFonts w:ascii="宋体" w:hAnsi="宋体" w:hint="eastAsia"/>
          <w:color w:val="000000" w:themeColor="text1"/>
        </w:rPr>
        <w:t>对有效性存在问题的</w:t>
      </w:r>
      <w:r w:rsidR="00ED0786" w:rsidRPr="00965212">
        <w:rPr>
          <w:rFonts w:ascii="宋体" w:hAnsi="宋体" w:hint="eastAsia"/>
          <w:color w:val="000000" w:themeColor="text1"/>
        </w:rPr>
        <w:t>数据进行分析定位，解决实时监控数据</w:t>
      </w:r>
      <w:r w:rsidR="00D17DF8">
        <w:rPr>
          <w:rFonts w:ascii="宋体" w:hAnsi="宋体" w:hint="eastAsia"/>
          <w:color w:val="000000" w:themeColor="text1"/>
        </w:rPr>
        <w:t>及历史数据</w:t>
      </w:r>
      <w:r w:rsidR="00ED0786" w:rsidRPr="00965212">
        <w:rPr>
          <w:rFonts w:ascii="宋体" w:hAnsi="宋体" w:hint="eastAsia"/>
          <w:color w:val="000000" w:themeColor="text1"/>
        </w:rPr>
        <w:t>的质量及可靠性问题</w:t>
      </w:r>
      <w:r w:rsidR="00ED0786">
        <w:rPr>
          <w:rFonts w:ascii="宋体" w:hAnsi="宋体" w:hint="eastAsia"/>
          <w:color w:val="000000" w:themeColor="text1"/>
        </w:rPr>
        <w:t>。</w:t>
      </w:r>
    </w:p>
    <w:p w14:paraId="154EE645" w14:textId="12B56D0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第9</w:t>
      </w:r>
      <w:r>
        <w:rPr>
          <w:rFonts w:ascii="宋体" w:hAnsi="宋体"/>
          <w:color w:val="000000" w:themeColor="text1"/>
          <w:kern w:val="21"/>
        </w:rPr>
        <w:t>.</w:t>
      </w:r>
      <w:r>
        <w:rPr>
          <w:rFonts w:ascii="宋体" w:hAnsi="宋体" w:hint="eastAsia"/>
          <w:color w:val="000000" w:themeColor="text1"/>
          <w:kern w:val="21"/>
        </w:rPr>
        <w:t>1</w:t>
      </w:r>
      <w:r>
        <w:rPr>
          <w:rFonts w:ascii="宋体" w:hAnsi="宋体"/>
          <w:color w:val="000000" w:themeColor="text1"/>
          <w:kern w:val="21"/>
        </w:rPr>
        <w:t>.</w:t>
      </w:r>
      <w:r>
        <w:rPr>
          <w:rFonts w:ascii="宋体" w:hAnsi="宋体" w:hint="eastAsia"/>
          <w:color w:val="000000" w:themeColor="text1"/>
          <w:kern w:val="21"/>
        </w:rPr>
        <w:t>5条</w:t>
      </w:r>
      <w:r>
        <w:rPr>
          <w:rFonts w:ascii="宋体" w:hAnsi="宋体"/>
          <w:color w:val="000000" w:themeColor="text1"/>
          <w:kern w:val="21"/>
        </w:rPr>
        <w:t xml:space="preserve">  增加了终端管理功能，与配电终端功能规范修订相衔接，提出了配电终端远程管理、运行监视分析、后评估功能。</w:t>
      </w:r>
      <w:r w:rsidR="003035CB" w:rsidRPr="00965212">
        <w:rPr>
          <w:rFonts w:ascii="宋体" w:hAnsi="宋体" w:hint="eastAsia"/>
          <w:color w:val="000000" w:themeColor="text1"/>
          <w:kern w:val="21"/>
        </w:rPr>
        <w:t>配电终端</w:t>
      </w:r>
      <w:r w:rsidR="003035CB">
        <w:rPr>
          <w:rFonts w:ascii="宋体" w:hAnsi="宋体" w:hint="eastAsia"/>
          <w:color w:val="000000" w:themeColor="text1"/>
          <w:kern w:val="21"/>
        </w:rPr>
        <w:t>点多面广</w:t>
      </w:r>
      <w:r w:rsidR="003035CB" w:rsidRPr="00965212">
        <w:rPr>
          <w:rFonts w:ascii="宋体" w:hAnsi="宋体" w:hint="eastAsia"/>
          <w:color w:val="000000" w:themeColor="text1"/>
          <w:kern w:val="21"/>
        </w:rPr>
        <w:t>，在配电终端接入调试及后期运行维护过程中的工作量日益繁重，而且效率不高；终端维护管理功能提供</w:t>
      </w:r>
      <w:r w:rsidR="003035CB">
        <w:rPr>
          <w:rFonts w:ascii="宋体" w:hAnsi="宋体" w:hint="eastAsia"/>
          <w:color w:val="000000" w:themeColor="text1"/>
          <w:kern w:val="21"/>
        </w:rPr>
        <w:t>配电终端</w:t>
      </w:r>
      <w:r w:rsidR="003035CB" w:rsidRPr="00965212">
        <w:rPr>
          <w:rFonts w:ascii="宋体" w:hAnsi="宋体" w:hint="eastAsia"/>
          <w:color w:val="000000" w:themeColor="text1"/>
          <w:kern w:val="21"/>
        </w:rPr>
        <w:t>远程的维护手段</w:t>
      </w:r>
      <w:r w:rsidR="003035CB">
        <w:rPr>
          <w:rFonts w:ascii="宋体" w:hAnsi="宋体" w:hint="eastAsia"/>
          <w:color w:val="000000" w:themeColor="text1"/>
          <w:kern w:val="21"/>
        </w:rPr>
        <w:t>，主要包括配电终端蓄电池管理、</w:t>
      </w:r>
      <w:r w:rsidR="00746CA5">
        <w:rPr>
          <w:rFonts w:ascii="宋体" w:hAnsi="宋体" w:hint="eastAsia"/>
          <w:color w:val="000000" w:themeColor="text1"/>
          <w:kern w:val="21"/>
        </w:rPr>
        <w:t>通信</w:t>
      </w:r>
      <w:r w:rsidR="003035CB">
        <w:rPr>
          <w:rFonts w:ascii="宋体" w:hAnsi="宋体" w:hint="eastAsia"/>
          <w:color w:val="000000" w:themeColor="text1"/>
          <w:kern w:val="21"/>
        </w:rPr>
        <w:t>流量统计、运行状态监视、远程升级、运行参数设置等</w:t>
      </w:r>
      <w:r w:rsidR="003035CB" w:rsidRPr="00965212">
        <w:rPr>
          <w:rFonts w:ascii="宋体" w:hAnsi="宋体" w:hint="eastAsia"/>
          <w:color w:val="000000" w:themeColor="text1"/>
          <w:kern w:val="21"/>
        </w:rPr>
        <w:t>。</w:t>
      </w:r>
    </w:p>
    <w:p w14:paraId="27FA56BC" w14:textId="037C61F1" w:rsidR="00CE387E" w:rsidRPr="00965212" w:rsidRDefault="00727C36" w:rsidP="00965212">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第9</w:t>
      </w:r>
      <w:r>
        <w:rPr>
          <w:rFonts w:ascii="宋体" w:hAnsi="宋体"/>
          <w:color w:val="000000" w:themeColor="text1"/>
          <w:kern w:val="21"/>
        </w:rPr>
        <w:t>.</w:t>
      </w:r>
      <w:r>
        <w:rPr>
          <w:rFonts w:ascii="宋体" w:hAnsi="宋体" w:hint="eastAsia"/>
          <w:color w:val="000000" w:themeColor="text1"/>
          <w:kern w:val="21"/>
        </w:rPr>
        <w:t>1</w:t>
      </w:r>
      <w:r>
        <w:rPr>
          <w:rFonts w:ascii="宋体" w:hAnsi="宋体"/>
          <w:color w:val="000000" w:themeColor="text1"/>
          <w:kern w:val="21"/>
        </w:rPr>
        <w:t>.</w:t>
      </w:r>
      <w:r w:rsidR="00460647">
        <w:rPr>
          <w:rFonts w:ascii="宋体" w:hAnsi="宋体" w:hint="eastAsia"/>
          <w:color w:val="000000" w:themeColor="text1"/>
          <w:kern w:val="21"/>
        </w:rPr>
        <w:t>6</w:t>
      </w:r>
      <w:r>
        <w:rPr>
          <w:rFonts w:ascii="宋体" w:hAnsi="宋体" w:hint="eastAsia"/>
          <w:color w:val="000000" w:themeColor="text1"/>
          <w:kern w:val="21"/>
        </w:rPr>
        <w:t>条</w:t>
      </w:r>
      <w:r>
        <w:rPr>
          <w:rFonts w:ascii="宋体" w:hAnsi="宋体"/>
          <w:color w:val="000000" w:themeColor="text1"/>
          <w:kern w:val="21"/>
        </w:rPr>
        <w:t xml:space="preserve">  增加了</w:t>
      </w:r>
      <w:r>
        <w:rPr>
          <w:rFonts w:ascii="宋体" w:hAnsi="宋体" w:hint="eastAsia"/>
          <w:color w:val="000000" w:themeColor="text1"/>
          <w:kern w:val="21"/>
        </w:rPr>
        <w:t>配电自动化缺陷分析功能。配电自动化</w:t>
      </w:r>
      <w:r w:rsidR="00065AFB">
        <w:rPr>
          <w:rFonts w:ascii="宋体" w:hAnsi="宋体" w:hint="eastAsia"/>
          <w:color w:val="000000" w:themeColor="text1"/>
          <w:kern w:val="21"/>
        </w:rPr>
        <w:t>缺陷种类繁多，有终端通信</w:t>
      </w:r>
      <w:r w:rsidR="00460647">
        <w:rPr>
          <w:rFonts w:ascii="宋体" w:hAnsi="宋体" w:hint="eastAsia"/>
          <w:color w:val="000000" w:themeColor="text1"/>
          <w:kern w:val="21"/>
        </w:rPr>
        <w:t>异常</w:t>
      </w:r>
      <w:r>
        <w:rPr>
          <w:rFonts w:ascii="宋体" w:hAnsi="宋体" w:hint="eastAsia"/>
          <w:color w:val="000000" w:themeColor="text1"/>
          <w:kern w:val="21"/>
        </w:rPr>
        <w:t>、量测采集异常、</w:t>
      </w:r>
      <w:r w:rsidR="00460647">
        <w:rPr>
          <w:rFonts w:ascii="宋体" w:hAnsi="宋体" w:hint="eastAsia"/>
          <w:color w:val="000000" w:themeColor="text1"/>
          <w:kern w:val="21"/>
        </w:rPr>
        <w:t>现场</w:t>
      </w:r>
      <w:r>
        <w:rPr>
          <w:rFonts w:ascii="宋体" w:hAnsi="宋体" w:hint="eastAsia"/>
          <w:color w:val="000000" w:themeColor="text1"/>
          <w:kern w:val="21"/>
        </w:rPr>
        <w:t>开关拒动等；缺陷数量巨大，短时间内人工很难有效进行过滤分析；缺陷误判，很多上报缺陷不具有真实性；</w:t>
      </w:r>
      <w:r w:rsidRPr="00727C36">
        <w:rPr>
          <w:rFonts w:ascii="宋体" w:hAnsi="宋体" w:hint="eastAsia"/>
          <w:color w:val="000000" w:themeColor="text1"/>
          <w:kern w:val="21"/>
        </w:rPr>
        <w:t>缺陷消除后，需要人为去核对缺陷消除的正确性。</w:t>
      </w:r>
      <w:r w:rsidR="00460647">
        <w:rPr>
          <w:rFonts w:ascii="宋体" w:hAnsi="宋体" w:hint="eastAsia"/>
          <w:color w:val="000000" w:themeColor="text1"/>
          <w:kern w:val="21"/>
        </w:rPr>
        <w:t>配电主站</w:t>
      </w:r>
      <w:r w:rsidRPr="00965212">
        <w:rPr>
          <w:rFonts w:ascii="宋体" w:hAnsi="宋体" w:hint="eastAsia"/>
          <w:color w:val="000000" w:themeColor="text1"/>
          <w:kern w:val="21"/>
        </w:rPr>
        <w:t>通过计算机</w:t>
      </w:r>
      <w:r w:rsidRPr="00965212">
        <w:rPr>
          <w:rFonts w:ascii="宋体" w:hAnsi="宋体"/>
          <w:color w:val="000000" w:themeColor="text1"/>
          <w:kern w:val="21"/>
        </w:rPr>
        <w:t>辅助分析，</w:t>
      </w:r>
      <w:r w:rsidRPr="00965212">
        <w:rPr>
          <w:rFonts w:ascii="宋体" w:hAnsi="宋体" w:hint="eastAsia"/>
          <w:color w:val="000000" w:themeColor="text1"/>
          <w:kern w:val="21"/>
        </w:rPr>
        <w:t>结合</w:t>
      </w:r>
      <w:r w:rsidRPr="00965212">
        <w:rPr>
          <w:rFonts w:ascii="宋体" w:hAnsi="宋体"/>
          <w:color w:val="000000" w:themeColor="text1"/>
          <w:kern w:val="21"/>
        </w:rPr>
        <w:t>人工研判，</w:t>
      </w:r>
      <w:r w:rsidRPr="00965212">
        <w:rPr>
          <w:rFonts w:ascii="宋体" w:hAnsi="宋体" w:hint="eastAsia"/>
          <w:color w:val="000000" w:themeColor="text1"/>
          <w:kern w:val="21"/>
        </w:rPr>
        <w:t>及时</w:t>
      </w:r>
      <w:r w:rsidRPr="00965212">
        <w:rPr>
          <w:rFonts w:ascii="宋体" w:hAnsi="宋体"/>
          <w:color w:val="000000" w:themeColor="text1"/>
          <w:kern w:val="21"/>
        </w:rPr>
        <w:t>发现相关缺陷</w:t>
      </w:r>
      <w:r w:rsidRPr="00965212">
        <w:rPr>
          <w:rFonts w:ascii="宋体" w:hAnsi="宋体" w:hint="eastAsia"/>
          <w:color w:val="000000" w:themeColor="text1"/>
          <w:kern w:val="21"/>
        </w:rPr>
        <w:t>，</w:t>
      </w:r>
      <w:r w:rsidR="00065AFB">
        <w:rPr>
          <w:rFonts w:ascii="宋体" w:hAnsi="宋体" w:hint="eastAsia"/>
          <w:color w:val="000000" w:themeColor="text1"/>
          <w:kern w:val="21"/>
        </w:rPr>
        <w:t>推送给PMS2.0，</w:t>
      </w:r>
      <w:r w:rsidR="00460647">
        <w:rPr>
          <w:rFonts w:ascii="宋体" w:hAnsi="宋体" w:hint="eastAsia"/>
          <w:color w:val="000000" w:themeColor="text1"/>
          <w:kern w:val="21"/>
        </w:rPr>
        <w:t>并</w:t>
      </w:r>
      <w:r w:rsidR="00460647" w:rsidRPr="00965212">
        <w:rPr>
          <w:rFonts w:ascii="宋体" w:hAnsi="宋体" w:hint="eastAsia"/>
          <w:color w:val="000000" w:themeColor="text1"/>
          <w:kern w:val="21"/>
        </w:rPr>
        <w:t>针对</w:t>
      </w:r>
      <w:r w:rsidR="00460647" w:rsidRPr="00965212">
        <w:rPr>
          <w:rFonts w:ascii="宋体" w:hAnsi="宋体"/>
          <w:color w:val="000000" w:themeColor="text1"/>
          <w:kern w:val="21"/>
        </w:rPr>
        <w:t>已消除缺陷</w:t>
      </w:r>
      <w:r w:rsidR="00FA7402" w:rsidRPr="00274E87">
        <w:rPr>
          <w:rFonts w:ascii="宋体" w:hAnsi="宋体" w:hint="eastAsia"/>
          <w:color w:val="000000" w:themeColor="text1"/>
          <w:kern w:val="21"/>
        </w:rPr>
        <w:t>自动</w:t>
      </w:r>
      <w:r w:rsidR="00460647" w:rsidRPr="00965212">
        <w:rPr>
          <w:rFonts w:ascii="宋体" w:hAnsi="宋体"/>
          <w:color w:val="000000" w:themeColor="text1"/>
          <w:kern w:val="21"/>
        </w:rPr>
        <w:t>进行有效校验</w:t>
      </w:r>
      <w:r>
        <w:rPr>
          <w:rFonts w:ascii="宋体" w:hAnsi="宋体" w:hint="eastAsia"/>
          <w:color w:val="000000" w:themeColor="text1"/>
          <w:kern w:val="21"/>
        </w:rPr>
        <w:t>。</w:t>
      </w:r>
      <w:r w:rsidR="00CE387E">
        <w:rPr>
          <w:rFonts w:ascii="宋体" w:hAnsi="宋体" w:hint="eastAsia"/>
          <w:color w:val="000000" w:themeColor="text1"/>
          <w:kern w:val="21"/>
        </w:rPr>
        <w:t>第9</w:t>
      </w:r>
      <w:r w:rsidR="00CE387E">
        <w:rPr>
          <w:rFonts w:ascii="宋体" w:hAnsi="宋体"/>
          <w:color w:val="000000" w:themeColor="text1"/>
          <w:kern w:val="21"/>
        </w:rPr>
        <w:t>.</w:t>
      </w:r>
      <w:r w:rsidR="00CE387E">
        <w:rPr>
          <w:rFonts w:ascii="宋体" w:hAnsi="宋体" w:hint="eastAsia"/>
          <w:color w:val="000000" w:themeColor="text1"/>
          <w:kern w:val="21"/>
        </w:rPr>
        <w:t>1</w:t>
      </w:r>
      <w:r w:rsidR="00CE387E">
        <w:rPr>
          <w:rFonts w:ascii="宋体" w:hAnsi="宋体"/>
          <w:color w:val="000000" w:themeColor="text1"/>
          <w:kern w:val="21"/>
        </w:rPr>
        <w:t>.</w:t>
      </w:r>
      <w:r w:rsidR="00CE387E">
        <w:rPr>
          <w:rFonts w:ascii="宋体" w:hAnsi="宋体" w:hint="eastAsia"/>
          <w:color w:val="000000" w:themeColor="text1"/>
          <w:kern w:val="21"/>
        </w:rPr>
        <w:t>7条  增加了设备（环境）状态监测功能。</w:t>
      </w:r>
      <w:r w:rsidR="00065AFB">
        <w:rPr>
          <w:rFonts w:ascii="宋体" w:hAnsi="宋体" w:hint="eastAsia"/>
          <w:color w:val="000000" w:themeColor="text1"/>
          <w:kern w:val="21"/>
        </w:rPr>
        <w:t>综合</w:t>
      </w:r>
      <w:r w:rsidR="00CE387E" w:rsidRPr="00965212">
        <w:rPr>
          <w:rFonts w:ascii="宋体" w:hAnsi="宋体" w:hint="eastAsia"/>
          <w:color w:val="000000" w:themeColor="text1"/>
          <w:kern w:val="21"/>
        </w:rPr>
        <w:t>配电</w:t>
      </w:r>
      <w:r w:rsidR="00CE387E" w:rsidRPr="00965212">
        <w:rPr>
          <w:rFonts w:ascii="宋体" w:hAnsi="宋体"/>
          <w:color w:val="000000" w:themeColor="text1"/>
          <w:kern w:val="21"/>
        </w:rPr>
        <w:t>设备状态监测数据、环境数据、运行数据等</w:t>
      </w:r>
      <w:r w:rsidR="00CE387E" w:rsidRPr="00965212">
        <w:rPr>
          <w:rFonts w:ascii="宋体" w:hAnsi="宋体" w:hint="eastAsia"/>
          <w:color w:val="000000" w:themeColor="text1"/>
          <w:kern w:val="21"/>
        </w:rPr>
        <w:t>，</w:t>
      </w:r>
      <w:r w:rsidR="00CE387E" w:rsidRPr="00965212">
        <w:rPr>
          <w:rFonts w:ascii="宋体" w:hAnsi="宋体"/>
          <w:color w:val="000000" w:themeColor="text1"/>
          <w:kern w:val="21"/>
        </w:rPr>
        <w:t>对</w:t>
      </w:r>
      <w:r w:rsidR="00CE387E" w:rsidRPr="00965212">
        <w:rPr>
          <w:rFonts w:ascii="宋体" w:hAnsi="宋体" w:hint="eastAsia"/>
          <w:color w:val="000000" w:themeColor="text1"/>
          <w:kern w:val="21"/>
        </w:rPr>
        <w:t>配电</w:t>
      </w:r>
      <w:r w:rsidR="00CE387E" w:rsidRPr="00965212">
        <w:rPr>
          <w:rFonts w:ascii="宋体" w:hAnsi="宋体"/>
          <w:color w:val="000000" w:themeColor="text1"/>
          <w:kern w:val="21"/>
        </w:rPr>
        <w:t>设备</w:t>
      </w:r>
      <w:r w:rsidR="00CE387E" w:rsidRPr="00965212">
        <w:rPr>
          <w:rFonts w:ascii="宋体" w:hAnsi="宋体" w:hint="eastAsia"/>
          <w:color w:val="000000" w:themeColor="text1"/>
          <w:kern w:val="21"/>
        </w:rPr>
        <w:t>的</w:t>
      </w:r>
      <w:r w:rsidR="00CE387E" w:rsidRPr="00965212">
        <w:rPr>
          <w:rFonts w:ascii="宋体" w:hAnsi="宋体"/>
          <w:color w:val="000000" w:themeColor="text1"/>
          <w:kern w:val="21"/>
        </w:rPr>
        <w:t>状态</w:t>
      </w:r>
      <w:r w:rsidR="00065AFB">
        <w:rPr>
          <w:rFonts w:ascii="宋体" w:hAnsi="宋体" w:hint="eastAsia"/>
          <w:color w:val="000000" w:themeColor="text1"/>
          <w:kern w:val="21"/>
        </w:rPr>
        <w:t>进行监测、分析、</w:t>
      </w:r>
      <w:r w:rsidR="00CE387E" w:rsidRPr="00965212">
        <w:rPr>
          <w:rFonts w:ascii="宋体" w:hAnsi="宋体"/>
          <w:color w:val="000000" w:themeColor="text1"/>
          <w:kern w:val="21"/>
        </w:rPr>
        <w:t>预警</w:t>
      </w:r>
      <w:r w:rsidR="00CE387E" w:rsidRPr="00965212">
        <w:rPr>
          <w:rFonts w:ascii="宋体" w:hAnsi="宋体" w:hint="eastAsia"/>
          <w:color w:val="000000" w:themeColor="text1"/>
          <w:kern w:val="21"/>
        </w:rPr>
        <w:t>。为配电设备的综合评价及辅助决策提供数据支撑</w:t>
      </w:r>
      <w:r w:rsidR="00065AFB">
        <w:rPr>
          <w:rFonts w:ascii="宋体" w:hAnsi="宋体" w:hint="eastAsia"/>
          <w:color w:val="000000" w:themeColor="text1"/>
          <w:kern w:val="21"/>
        </w:rPr>
        <w:t>。</w:t>
      </w:r>
      <w:r w:rsidR="00065AFB" w:rsidRPr="00065AFB">
        <w:rPr>
          <w:rFonts w:ascii="宋体" w:hAnsi="宋体"/>
          <w:color w:val="000000" w:themeColor="text1"/>
          <w:kern w:val="21"/>
        </w:rPr>
        <w:t xml:space="preserve"> </w:t>
      </w:r>
    </w:p>
    <w:p w14:paraId="1AA9B685" w14:textId="27B94F60" w:rsidR="00730C11" w:rsidRDefault="00776F09" w:rsidP="00730C11">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第9</w:t>
      </w:r>
      <w:r>
        <w:rPr>
          <w:rFonts w:ascii="宋体" w:hAnsi="宋体"/>
          <w:color w:val="000000" w:themeColor="text1"/>
          <w:kern w:val="21"/>
        </w:rPr>
        <w:t>.</w:t>
      </w:r>
      <w:r>
        <w:rPr>
          <w:rFonts w:ascii="宋体" w:hAnsi="宋体" w:hint="eastAsia"/>
          <w:color w:val="000000" w:themeColor="text1"/>
          <w:kern w:val="21"/>
        </w:rPr>
        <w:t>1</w:t>
      </w:r>
      <w:r>
        <w:rPr>
          <w:rFonts w:ascii="宋体" w:hAnsi="宋体"/>
          <w:color w:val="000000" w:themeColor="text1"/>
          <w:kern w:val="21"/>
        </w:rPr>
        <w:t>.</w:t>
      </w:r>
      <w:r>
        <w:rPr>
          <w:rFonts w:ascii="宋体" w:hAnsi="宋体" w:hint="eastAsia"/>
          <w:color w:val="000000" w:themeColor="text1"/>
          <w:kern w:val="21"/>
        </w:rPr>
        <w:t>8条</w:t>
      </w:r>
      <w:r>
        <w:rPr>
          <w:rFonts w:ascii="宋体" w:hAnsi="宋体"/>
          <w:color w:val="000000" w:themeColor="text1"/>
          <w:kern w:val="21"/>
        </w:rPr>
        <w:t xml:space="preserve">  增加了</w:t>
      </w:r>
      <w:r>
        <w:rPr>
          <w:rFonts w:ascii="宋体" w:hAnsi="宋体" w:hint="eastAsia"/>
          <w:color w:val="000000" w:themeColor="text1"/>
          <w:kern w:val="21"/>
        </w:rPr>
        <w:t>配电网供电能力分析评估</w:t>
      </w:r>
      <w:r>
        <w:rPr>
          <w:rFonts w:ascii="宋体" w:hAnsi="宋体"/>
          <w:color w:val="000000" w:themeColor="text1"/>
          <w:kern w:val="21"/>
        </w:rPr>
        <w:t>功能。</w:t>
      </w:r>
      <w:r w:rsidR="00730C11">
        <w:rPr>
          <w:rFonts w:ascii="宋体" w:hAnsi="宋体"/>
          <w:color w:val="000000" w:themeColor="text1"/>
          <w:kern w:val="21"/>
        </w:rPr>
        <w:t>利用配电自动化</w:t>
      </w:r>
      <w:r w:rsidR="00A65103">
        <w:rPr>
          <w:rFonts w:ascii="宋体" w:hAnsi="宋体" w:hint="eastAsia"/>
          <w:color w:val="000000" w:themeColor="text1"/>
          <w:kern w:val="21"/>
        </w:rPr>
        <w:t>历史</w:t>
      </w:r>
      <w:r w:rsidR="00730C11">
        <w:rPr>
          <w:rFonts w:ascii="宋体" w:hAnsi="宋体"/>
          <w:color w:val="000000" w:themeColor="text1"/>
          <w:kern w:val="21"/>
        </w:rPr>
        <w:t>数据，结合配电网模型和相关设备参数信息，分析统计配电网负荷分布情况，</w:t>
      </w:r>
      <w:r w:rsidR="00065AFB">
        <w:rPr>
          <w:rFonts w:ascii="宋体" w:hAnsi="宋体" w:hint="eastAsia"/>
          <w:color w:val="000000" w:themeColor="text1"/>
          <w:kern w:val="21"/>
        </w:rPr>
        <w:t>进行供电能力评估</w:t>
      </w:r>
      <w:r w:rsidR="00730C11">
        <w:rPr>
          <w:rFonts w:ascii="宋体" w:hAnsi="宋体"/>
          <w:color w:val="000000" w:themeColor="text1"/>
          <w:kern w:val="21"/>
        </w:rPr>
        <w:t>，发现供电薄弱环节。</w:t>
      </w:r>
    </w:p>
    <w:p w14:paraId="0D0888D6" w14:textId="49615149" w:rsidR="00A65103" w:rsidRDefault="00746CA5">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第9</w:t>
      </w:r>
      <w:r>
        <w:rPr>
          <w:rFonts w:ascii="宋体" w:hAnsi="宋体"/>
          <w:color w:val="000000" w:themeColor="text1"/>
          <w:kern w:val="21"/>
        </w:rPr>
        <w:t>.</w:t>
      </w:r>
      <w:r>
        <w:rPr>
          <w:rFonts w:ascii="宋体" w:hAnsi="宋体" w:hint="eastAsia"/>
          <w:color w:val="000000" w:themeColor="text1"/>
          <w:kern w:val="21"/>
        </w:rPr>
        <w:t>1</w:t>
      </w:r>
      <w:r>
        <w:rPr>
          <w:rFonts w:ascii="宋体" w:hAnsi="宋体"/>
          <w:color w:val="000000" w:themeColor="text1"/>
          <w:kern w:val="21"/>
        </w:rPr>
        <w:t>.</w:t>
      </w:r>
      <w:r>
        <w:rPr>
          <w:rFonts w:ascii="宋体" w:hAnsi="宋体" w:hint="eastAsia"/>
          <w:color w:val="000000" w:themeColor="text1"/>
          <w:kern w:val="21"/>
        </w:rPr>
        <w:t>9条</w:t>
      </w:r>
      <w:r>
        <w:rPr>
          <w:rFonts w:ascii="宋体" w:hAnsi="宋体"/>
          <w:color w:val="000000" w:themeColor="text1"/>
          <w:kern w:val="21"/>
        </w:rPr>
        <w:t xml:space="preserve">  </w:t>
      </w:r>
      <w:r>
        <w:rPr>
          <w:rFonts w:ascii="宋体" w:hAnsi="宋体" w:hint="eastAsia"/>
          <w:color w:val="000000" w:themeColor="text1"/>
          <w:kern w:val="21"/>
        </w:rPr>
        <w:t>明确了配电主</w:t>
      </w:r>
      <w:r w:rsidR="00460647">
        <w:rPr>
          <w:rFonts w:ascii="宋体" w:hAnsi="宋体" w:hint="eastAsia"/>
          <w:color w:val="000000" w:themeColor="text1"/>
          <w:kern w:val="21"/>
        </w:rPr>
        <w:t>站信息共享与发布的具体功能。</w:t>
      </w:r>
      <w:r w:rsidR="004F5A32" w:rsidRPr="00965212">
        <w:rPr>
          <w:rFonts w:ascii="宋体" w:hAnsi="宋体" w:hint="eastAsia"/>
          <w:color w:val="000000" w:themeColor="text1"/>
          <w:kern w:val="21"/>
        </w:rPr>
        <w:t>配电自动化主站作为省、市公司配电网分析模型中心和运行数据中心，</w:t>
      </w:r>
      <w:r w:rsidR="00A65103" w:rsidRPr="00D97C87">
        <w:rPr>
          <w:rFonts w:ascii="宋体" w:hAnsi="宋体" w:hint="eastAsia"/>
          <w:color w:val="000000" w:themeColor="text1"/>
          <w:kern w:val="21"/>
        </w:rPr>
        <w:t>发布</w:t>
      </w:r>
      <w:r w:rsidR="00A65103">
        <w:rPr>
          <w:rFonts w:ascii="宋体" w:hAnsi="宋体" w:hint="eastAsia"/>
          <w:color w:val="000000" w:themeColor="text1"/>
          <w:kern w:val="21"/>
        </w:rPr>
        <w:t>配电网运行方式、运行统计分析报表</w:t>
      </w:r>
      <w:r w:rsidR="005C1DF3" w:rsidRPr="00965212">
        <w:rPr>
          <w:rFonts w:ascii="宋体" w:hAnsi="宋体" w:hint="eastAsia"/>
          <w:color w:val="000000" w:themeColor="text1"/>
          <w:kern w:val="21"/>
        </w:rPr>
        <w:t>，</w:t>
      </w:r>
      <w:r w:rsidR="00A65103">
        <w:rPr>
          <w:rFonts w:ascii="宋体" w:hAnsi="宋体" w:hint="eastAsia"/>
          <w:color w:val="000000" w:themeColor="text1"/>
          <w:kern w:val="21"/>
        </w:rPr>
        <w:t>共享</w:t>
      </w:r>
      <w:r w:rsidR="005C1DF3" w:rsidRPr="00965212">
        <w:rPr>
          <w:rFonts w:ascii="宋体" w:hAnsi="宋体" w:hint="eastAsia"/>
          <w:color w:val="000000" w:themeColor="text1"/>
          <w:kern w:val="21"/>
        </w:rPr>
        <w:t>配电网的模型、图形信息</w:t>
      </w:r>
      <w:r w:rsidR="00A65103">
        <w:rPr>
          <w:rFonts w:ascii="宋体" w:hAnsi="宋体" w:hint="eastAsia"/>
          <w:color w:val="000000" w:themeColor="text1"/>
          <w:kern w:val="21"/>
        </w:rPr>
        <w:t>及计算分析结果，</w:t>
      </w:r>
    </w:p>
    <w:p w14:paraId="737A95A1" w14:textId="6D2C2F27" w:rsidR="009E29AA" w:rsidRDefault="00776F09">
      <w:pPr>
        <w:adjustRightInd/>
        <w:spacing w:line="312" w:lineRule="exact"/>
        <w:ind w:firstLine="420"/>
        <w:rPr>
          <w:rFonts w:ascii="宋体" w:hAnsi="宋体"/>
          <w:color w:val="000000" w:themeColor="text1"/>
          <w:szCs w:val="21"/>
        </w:rPr>
      </w:pPr>
      <w:r>
        <w:rPr>
          <w:rFonts w:ascii="宋体" w:hAnsi="宋体" w:hint="eastAsia"/>
          <w:color w:val="000000" w:themeColor="text1"/>
          <w:kern w:val="21"/>
        </w:rPr>
        <w:t>第</w:t>
      </w:r>
      <w:r>
        <w:rPr>
          <w:rFonts w:ascii="宋体" w:hAnsi="宋体"/>
          <w:color w:val="000000" w:themeColor="text1"/>
          <w:kern w:val="21"/>
        </w:rPr>
        <w:t>10条</w:t>
      </w:r>
      <w:r w:rsidR="00D60356">
        <w:rPr>
          <w:rFonts w:ascii="宋体" w:hAnsi="宋体" w:hint="eastAsia"/>
          <w:color w:val="000000" w:themeColor="text1"/>
          <w:szCs w:val="21"/>
        </w:rPr>
        <w:t>明确了</w:t>
      </w:r>
      <w:r w:rsidR="00D60356">
        <w:rPr>
          <w:rFonts w:hint="eastAsia"/>
          <w:color w:val="000000" w:themeColor="text1"/>
        </w:rPr>
        <w:t>配电主站与电网调度控制系统、</w:t>
      </w:r>
      <w:r w:rsidR="00D60356">
        <w:rPr>
          <w:color w:val="000000" w:themeColor="text1"/>
        </w:rPr>
        <w:t>PMS2.0</w:t>
      </w:r>
      <w:r w:rsidR="00D60356">
        <w:rPr>
          <w:rFonts w:hint="eastAsia"/>
          <w:color w:val="000000" w:themeColor="text1"/>
        </w:rPr>
        <w:t>、</w:t>
      </w:r>
      <w:r w:rsidR="00D60356" w:rsidRPr="00C01972">
        <w:rPr>
          <w:rFonts w:hint="eastAsia"/>
          <w:color w:val="FF0000"/>
          <w:szCs w:val="24"/>
        </w:rPr>
        <w:t>一体化电量与线损管理系统</w:t>
      </w:r>
      <w:r w:rsidR="00D60356">
        <w:rPr>
          <w:rFonts w:hint="eastAsia"/>
          <w:color w:val="000000" w:themeColor="text1"/>
        </w:rPr>
        <w:t>、国网配电自动化指标分析系统等系统信息交互内容要求，为实现配电终端运行状态综合分析，预留了</w:t>
      </w:r>
      <w:r w:rsidR="00D60356" w:rsidRPr="001B4E97">
        <w:rPr>
          <w:rFonts w:hint="eastAsia"/>
          <w:color w:val="000000" w:themeColor="text1"/>
        </w:rPr>
        <w:t>配电网通信网管系统的信息交互功能</w:t>
      </w:r>
      <w:r w:rsidR="00D60356">
        <w:rPr>
          <w:rFonts w:hint="eastAsia"/>
          <w:color w:val="000000" w:themeColor="text1"/>
        </w:rPr>
        <w:t>。</w:t>
      </w:r>
    </w:p>
    <w:p w14:paraId="40CB3DCB" w14:textId="157FB75D"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第11</w:t>
      </w:r>
      <w:r>
        <w:rPr>
          <w:rFonts w:ascii="宋体" w:hAnsi="宋体"/>
          <w:color w:val="000000" w:themeColor="text1"/>
          <w:kern w:val="21"/>
        </w:rPr>
        <w:t>章　本章明确了</w:t>
      </w:r>
      <w:r w:rsidR="00A65103" w:rsidRPr="00D77E23">
        <w:rPr>
          <w:rFonts w:ascii="宋体" w:hAnsi="宋体" w:hint="eastAsia"/>
          <w:color w:val="000000" w:themeColor="text1"/>
          <w:kern w:val="21"/>
          <w:sz w:val="18"/>
        </w:rPr>
        <w:t>配电主站涉及的边界</w:t>
      </w:r>
      <w:r w:rsidR="00A65103">
        <w:rPr>
          <w:rFonts w:ascii="宋体" w:hAnsi="宋体" w:hint="eastAsia"/>
          <w:color w:val="000000" w:themeColor="text1"/>
          <w:kern w:val="21"/>
          <w:sz w:val="18"/>
        </w:rPr>
        <w:t>防护要求。包括配电主站与电网调度控制系统</w:t>
      </w:r>
      <w:r w:rsidR="00A65103" w:rsidRPr="00D77E23">
        <w:rPr>
          <w:rFonts w:ascii="宋体" w:hAnsi="宋体"/>
          <w:color w:val="000000" w:themeColor="text1"/>
          <w:kern w:val="21"/>
          <w:sz w:val="18"/>
        </w:rPr>
        <w:t>边界、</w:t>
      </w:r>
      <w:r w:rsidR="00D60356">
        <w:rPr>
          <w:rFonts w:ascii="宋体" w:hAnsi="宋体" w:hint="eastAsia"/>
          <w:color w:val="000000" w:themeColor="text1"/>
          <w:kern w:val="21"/>
          <w:sz w:val="18"/>
        </w:rPr>
        <w:t>配电主站</w:t>
      </w:r>
      <w:r w:rsidR="00A65103" w:rsidRPr="00D77E23">
        <w:rPr>
          <w:rFonts w:ascii="宋体" w:hAnsi="宋体"/>
          <w:color w:val="000000" w:themeColor="text1"/>
          <w:kern w:val="21"/>
          <w:sz w:val="18"/>
        </w:rPr>
        <w:t>生产控制大区</w:t>
      </w:r>
      <w:r w:rsidR="00D60356">
        <w:rPr>
          <w:rFonts w:ascii="宋体" w:hAnsi="宋体" w:hint="eastAsia"/>
          <w:color w:val="000000" w:themeColor="text1"/>
          <w:kern w:val="21"/>
          <w:sz w:val="18"/>
        </w:rPr>
        <w:t>与管理信息大区边界</w:t>
      </w:r>
      <w:r w:rsidR="00A65103" w:rsidRPr="00D77E23">
        <w:rPr>
          <w:rFonts w:ascii="宋体" w:hAnsi="宋体"/>
          <w:color w:val="000000" w:themeColor="text1"/>
          <w:kern w:val="21"/>
          <w:sz w:val="18"/>
        </w:rPr>
        <w:t>、</w:t>
      </w:r>
      <w:r w:rsidR="00A65103" w:rsidRPr="00D77E23">
        <w:rPr>
          <w:rFonts w:ascii="宋体" w:hAnsi="宋体" w:hint="eastAsia"/>
          <w:color w:val="000000" w:themeColor="text1"/>
          <w:kern w:val="21"/>
          <w:sz w:val="18"/>
        </w:rPr>
        <w:t>生产控制大区与安全接入区边界</w:t>
      </w:r>
      <w:r w:rsidR="00A65103" w:rsidRPr="00D77E23">
        <w:rPr>
          <w:rFonts w:ascii="宋体" w:hAnsi="宋体"/>
          <w:color w:val="000000" w:themeColor="text1"/>
          <w:kern w:val="21"/>
          <w:sz w:val="18"/>
        </w:rPr>
        <w:t>、</w:t>
      </w:r>
      <w:r w:rsidR="00A65103" w:rsidRPr="00D77E23">
        <w:rPr>
          <w:rFonts w:ascii="宋体" w:hAnsi="宋体" w:hint="eastAsia"/>
          <w:color w:val="000000" w:themeColor="text1"/>
          <w:kern w:val="21"/>
          <w:sz w:val="18"/>
        </w:rPr>
        <w:t>安全接入区与通信网络边界、</w:t>
      </w:r>
      <w:r w:rsidR="00A65103" w:rsidRPr="00D77E23">
        <w:rPr>
          <w:rFonts w:ascii="宋体" w:hAnsi="宋体"/>
          <w:color w:val="000000" w:themeColor="text1"/>
          <w:kern w:val="21"/>
          <w:sz w:val="18"/>
        </w:rPr>
        <w:t>信息内网与无线网络边界、</w:t>
      </w:r>
      <w:r w:rsidR="00A65103" w:rsidRPr="00D77E23">
        <w:rPr>
          <w:rFonts w:ascii="宋体" w:hAnsi="宋体" w:hint="eastAsia"/>
          <w:color w:val="000000" w:themeColor="text1"/>
          <w:kern w:val="21"/>
          <w:sz w:val="18"/>
        </w:rPr>
        <w:t>管理信息大区系统间的安全防护边界</w:t>
      </w:r>
      <w:r w:rsidR="00D60356">
        <w:rPr>
          <w:rFonts w:ascii="宋体" w:hAnsi="宋体" w:hint="eastAsia"/>
          <w:color w:val="000000" w:themeColor="text1"/>
          <w:kern w:val="21"/>
          <w:sz w:val="18"/>
        </w:rPr>
        <w:t>。</w:t>
      </w:r>
    </w:p>
    <w:p w14:paraId="500E7BC6"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lastRenderedPageBreak/>
        <w:t>第12</w:t>
      </w:r>
      <w:r>
        <w:rPr>
          <w:rFonts w:ascii="宋体" w:hAnsi="宋体"/>
          <w:color w:val="000000" w:themeColor="text1"/>
          <w:kern w:val="21"/>
        </w:rPr>
        <w:t>章　本章明确了配电自动化主站主要技术指标，包含系统类指标、基本功能类指标，可作为各地系统设计、验收的测试依据。</w:t>
      </w:r>
      <w:r>
        <w:rPr>
          <w:rFonts w:ascii="宋体" w:hAnsi="宋体" w:hint="eastAsia"/>
          <w:color w:val="000000" w:themeColor="text1"/>
          <w:kern w:val="21"/>
        </w:rPr>
        <w:t>此次修订将系统冗余性指标由原来不大于</w:t>
      </w:r>
      <w:r>
        <w:rPr>
          <w:rFonts w:ascii="宋体" w:hAnsi="宋体"/>
          <w:color w:val="000000" w:themeColor="text1"/>
          <w:kern w:val="21"/>
        </w:rPr>
        <w:t>5分钟调整为10分钟，去掉了扩展功能指标和系统运行指标，基本功能指标中去掉了系统互联指标，配电SCADA功能实时数据变化更新时延由不大于1秒改为3秒，历史数据保存周期由不小于3年调整为2年，去掉85%画面调用响应时间，单次网络拓扑着色时延由不大于2秒调整为5秒，扩展了系统并发处理馈线故障个数为不小于20个，</w:t>
      </w:r>
      <w:r>
        <w:rPr>
          <w:rFonts w:ascii="宋体" w:hAnsi="宋体" w:hint="eastAsia"/>
          <w:color w:val="000000" w:themeColor="text1"/>
          <w:kern w:val="21"/>
        </w:rPr>
        <w:t>增加了生产控制大区与管理信息大区数据交互的正向传输带宽不小于6MB/秒、反向传输带宽不小于2MB/秒，增加了实时数据变化主站更新时延（跨区）不大于5秒</w:t>
      </w:r>
      <w:r>
        <w:rPr>
          <w:rFonts w:ascii="宋体" w:hAnsi="宋体"/>
          <w:color w:val="000000" w:themeColor="text1"/>
          <w:kern w:val="21"/>
        </w:rPr>
        <w:t>。</w:t>
      </w:r>
    </w:p>
    <w:p w14:paraId="56AF2B67" w14:textId="77777777" w:rsidR="009E29AA" w:rsidRDefault="00776F09">
      <w:pPr>
        <w:adjustRightInd/>
        <w:spacing w:line="312" w:lineRule="exact"/>
        <w:ind w:firstLine="420"/>
        <w:rPr>
          <w:rFonts w:ascii="宋体" w:hAnsi="宋体"/>
          <w:color w:val="000000" w:themeColor="text1"/>
          <w:kern w:val="21"/>
        </w:rPr>
      </w:pPr>
      <w:r>
        <w:rPr>
          <w:rFonts w:ascii="宋体" w:hAnsi="宋体" w:hint="eastAsia"/>
          <w:color w:val="000000" w:themeColor="text1"/>
          <w:kern w:val="21"/>
        </w:rPr>
        <w:t>附录</w:t>
      </w:r>
      <w:r>
        <w:rPr>
          <w:rFonts w:ascii="宋体" w:hAnsi="宋体"/>
          <w:color w:val="000000" w:themeColor="text1"/>
          <w:kern w:val="21"/>
        </w:rPr>
        <w:t>A　本附录为</w:t>
      </w:r>
      <w:r>
        <w:rPr>
          <w:rFonts w:ascii="宋体" w:hAnsi="宋体" w:hint="eastAsia"/>
          <w:color w:val="000000" w:themeColor="text1"/>
          <w:kern w:val="21"/>
        </w:rPr>
        <w:t>规范</w:t>
      </w:r>
      <w:r>
        <w:rPr>
          <w:rFonts w:ascii="宋体" w:hAnsi="宋体"/>
          <w:color w:val="000000" w:themeColor="text1"/>
          <w:kern w:val="21"/>
        </w:rPr>
        <w:t>性附录，重在说明本规范所罗列各项功能中，哪些功能是系统必须实现的基本功能，哪些可依据各地实际情况选择配置的扩展功能，</w:t>
      </w:r>
      <w:r>
        <w:rPr>
          <w:rFonts w:ascii="宋体" w:hAnsi="宋体" w:hint="eastAsia"/>
          <w:color w:val="000000" w:themeColor="text1"/>
          <w:kern w:val="21"/>
        </w:rPr>
        <w:t>哪些是部署在生产控制大区的功能，哪些是部署在管理信息大区的功能</w:t>
      </w:r>
      <w:r>
        <w:rPr>
          <w:rFonts w:ascii="宋体" w:hAnsi="宋体"/>
          <w:color w:val="000000" w:themeColor="text1"/>
          <w:kern w:val="21"/>
        </w:rPr>
        <w:t>。</w:t>
      </w:r>
    </w:p>
    <w:p w14:paraId="1920EB68" w14:textId="77777777" w:rsidR="009E29AA" w:rsidRDefault="00776F09">
      <w:pPr>
        <w:adjustRightInd/>
        <w:spacing w:line="312" w:lineRule="exact"/>
        <w:ind w:firstLine="420"/>
        <w:rPr>
          <w:rFonts w:ascii="宋体" w:hAnsi="宋体"/>
          <w:color w:val="000000" w:themeColor="text1"/>
          <w:kern w:val="21"/>
        </w:rPr>
      </w:pPr>
      <w:r>
        <w:rPr>
          <w:rFonts w:ascii="宋体" w:hAnsi="宋体"/>
          <w:color w:val="000000" w:themeColor="text1"/>
          <w:kern w:val="21"/>
        </w:rPr>
        <w:t>附录</w:t>
      </w:r>
      <w:r>
        <w:rPr>
          <w:rFonts w:ascii="宋体" w:hAnsi="宋体" w:hint="eastAsia"/>
          <w:color w:val="000000" w:themeColor="text1"/>
          <w:kern w:val="21"/>
        </w:rPr>
        <w:t xml:space="preserve">B  </w:t>
      </w:r>
      <w:r>
        <w:rPr>
          <w:rFonts w:ascii="宋体" w:hAnsi="宋体"/>
          <w:color w:val="000000" w:themeColor="text1"/>
          <w:kern w:val="21"/>
        </w:rPr>
        <w:t>本附录为</w:t>
      </w:r>
      <w:r>
        <w:rPr>
          <w:rFonts w:ascii="宋体" w:hAnsi="宋体" w:hint="eastAsia"/>
          <w:color w:val="000000" w:themeColor="text1"/>
          <w:kern w:val="21"/>
        </w:rPr>
        <w:t>资料</w:t>
      </w:r>
      <w:r>
        <w:rPr>
          <w:rFonts w:ascii="宋体" w:hAnsi="宋体"/>
          <w:color w:val="000000" w:themeColor="text1"/>
          <w:kern w:val="21"/>
        </w:rPr>
        <w:t>性附录，重点说明系统主站硬件配置及功能部署与节点分布配置关系。</w:t>
      </w:r>
    </w:p>
    <w:p w14:paraId="1EF3B838" w14:textId="77777777" w:rsidR="009E29AA" w:rsidRDefault="00776F09">
      <w:pPr>
        <w:adjustRightInd/>
        <w:spacing w:line="312" w:lineRule="exact"/>
        <w:ind w:firstLine="420"/>
        <w:rPr>
          <w:rFonts w:ascii="宋体" w:hAnsi="宋体"/>
          <w:color w:val="000000" w:themeColor="text1"/>
          <w:kern w:val="21"/>
        </w:rPr>
      </w:pPr>
      <w:r>
        <w:rPr>
          <w:rFonts w:ascii="宋体" w:hAnsi="宋体"/>
          <w:color w:val="000000" w:themeColor="text1"/>
          <w:kern w:val="21"/>
        </w:rPr>
        <w:t>附录</w:t>
      </w:r>
      <w:r>
        <w:rPr>
          <w:rFonts w:ascii="宋体" w:hAnsi="宋体" w:hint="eastAsia"/>
          <w:color w:val="000000" w:themeColor="text1"/>
          <w:kern w:val="21"/>
        </w:rPr>
        <w:t xml:space="preserve">C  </w:t>
      </w:r>
      <w:r>
        <w:rPr>
          <w:rFonts w:ascii="宋体" w:hAnsi="宋体"/>
          <w:color w:val="000000" w:themeColor="text1"/>
          <w:kern w:val="21"/>
        </w:rPr>
        <w:t>本附录为</w:t>
      </w:r>
      <w:r>
        <w:rPr>
          <w:rFonts w:ascii="宋体" w:hAnsi="宋体" w:hint="eastAsia"/>
          <w:color w:val="000000" w:themeColor="text1"/>
          <w:kern w:val="21"/>
        </w:rPr>
        <w:t>资料</w:t>
      </w:r>
      <w:r>
        <w:rPr>
          <w:rFonts w:ascii="宋体" w:hAnsi="宋体"/>
          <w:color w:val="000000" w:themeColor="text1"/>
          <w:kern w:val="21"/>
        </w:rPr>
        <w:t>性附录，重点说明</w:t>
      </w:r>
      <w:r>
        <w:rPr>
          <w:rFonts w:ascii="宋体" w:hAnsi="宋体" w:hint="eastAsia"/>
          <w:color w:val="000000" w:themeColor="text1"/>
          <w:kern w:val="21"/>
        </w:rPr>
        <w:t>配电自动化系统模型数据、实时数据、历史数据交互流向。</w:t>
      </w:r>
    </w:p>
    <w:bookmarkEnd w:id="1378"/>
    <w:p w14:paraId="06EF021B" w14:textId="77777777" w:rsidR="009E29AA" w:rsidRDefault="00776F09">
      <w:pPr>
        <w:rPr>
          <w:rFonts w:ascii="宋体" w:hAnsi="宋体"/>
          <w:color w:val="000000" w:themeColor="text1"/>
        </w:rPr>
      </w:pPr>
      <w:r>
        <w:rPr>
          <w:rFonts w:ascii="宋体" w:hAnsi="宋体"/>
          <w:noProof/>
          <w:color w:val="000000" w:themeColor="text1"/>
        </w:rPr>
        <mc:AlternateContent>
          <mc:Choice Requires="wps">
            <w:drawing>
              <wp:anchor distT="0" distB="0" distL="114300" distR="114300" simplePos="0" relativeHeight="251663872" behindDoc="0" locked="0" layoutInCell="1" allowOverlap="1" wp14:anchorId="31F16918" wp14:editId="155996D0">
                <wp:simplePos x="0" y="0"/>
                <wp:positionH relativeFrom="column">
                  <wp:align>center</wp:align>
                </wp:positionH>
                <wp:positionV relativeFrom="paragraph">
                  <wp:posOffset>144780</wp:posOffset>
                </wp:positionV>
                <wp:extent cx="1440180" cy="635"/>
                <wp:effectExtent l="15240" t="6350" r="11430" b="12065"/>
                <wp:wrapNone/>
                <wp:docPr id="1"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0180" cy="635"/>
                        </a:xfrm>
                        <a:prstGeom prst="line">
                          <a:avLst/>
                        </a:prstGeom>
                        <a:noFill/>
                        <a:ln w="12700">
                          <a:solidFill>
                            <a:srgbClr val="000000"/>
                          </a:solidFill>
                          <a:round/>
                        </a:ln>
                      </wps:spPr>
                      <wps:bodyPr/>
                    </wps:wsp>
                  </a:graphicData>
                </a:graphic>
              </wp:anchor>
            </w:drawing>
          </mc:Choice>
          <mc:Fallback>
            <w:pict>
              <v:line w14:anchorId="31005258" id="Line 14" o:spid="_x0000_s1026" style="position:absolute;left:0;text-align:left;z-index:251663872;visibility:visible;mso-wrap-style:square;mso-wrap-distance-left:9pt;mso-wrap-distance-top:0;mso-wrap-distance-right:9pt;mso-wrap-distance-bottom:0;mso-position-horizontal:center;mso-position-horizontal-relative:text;mso-position-vertical:absolute;mso-position-vertical-relative:text" from="0,11.4pt" to="113.4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" strokeweight="1pt"/>
            </w:pict>
          </mc:Fallback>
        </mc:AlternateContent>
      </w:r>
    </w:p>
    <w:sectPr w:rsidR="009E29AA">
      <w:footerReference w:type="default" r:id="rId35"/>
      <w:pgSz w:w="10773" w:h="15139"/>
      <w:pgMar w:top="964" w:right="680" w:bottom="680" w:left="680" w:header="454" w:footer="369" w:gutter="0"/>
      <w:pgNumType w:start="1"/>
      <w:cols w:space="720"/>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7" w:author="周俊" w:date="2016-09-19T07:28:00Z" w:initials="周俊">
    <w:p w14:paraId="537CDE3F" w14:textId="6CD0D939" w:rsidR="003A15DF" w:rsidRDefault="003A15DF">
      <w:pPr>
        <w:pStyle w:val="a4"/>
      </w:pPr>
      <w:r>
        <w:rPr>
          <w:rStyle w:val="af9"/>
        </w:rPr>
        <w:annotationRef/>
      </w:r>
      <w:r>
        <w:rPr>
          <w:rFonts w:hint="eastAsia"/>
        </w:rPr>
        <w:t>云平台</w:t>
      </w:r>
      <w:r>
        <w:t>，大数据</w:t>
      </w:r>
    </w:p>
  </w:comment>
  <w:comment w:id="91" w:author="周俊" w:date="2016-09-19T07:30:00Z" w:initials="周俊">
    <w:p w14:paraId="232A4816" w14:textId="140B0B1E" w:rsidR="003A15DF" w:rsidRDefault="003A15DF">
      <w:pPr>
        <w:pStyle w:val="a4"/>
      </w:pPr>
      <w:r>
        <w:rPr>
          <w:rStyle w:val="af9"/>
        </w:rPr>
        <w:annotationRef/>
      </w:r>
      <w:r>
        <w:rPr>
          <w:rFonts w:hint="eastAsia"/>
        </w:rPr>
        <w:t>一区不</w:t>
      </w:r>
      <w:r>
        <w:t>存历史数据</w:t>
      </w:r>
    </w:p>
  </w:comment>
  <w:comment w:id="94" w:author="周俊" w:date="2016-09-19T07:30:00Z" w:initials="周俊">
    <w:p w14:paraId="5B4B3674" w14:textId="55CEF65B" w:rsidR="003A15DF" w:rsidRDefault="003A15DF">
      <w:pPr>
        <w:pStyle w:val="a4"/>
      </w:pPr>
      <w:r>
        <w:rPr>
          <w:rStyle w:val="af9"/>
        </w:rPr>
        <w:annotationRef/>
      </w:r>
      <w:r>
        <w:rPr>
          <w:rFonts w:hint="eastAsia"/>
        </w:rPr>
        <w:t>三区</w:t>
      </w:r>
      <w:r>
        <w:t>应该是全数据</w:t>
      </w:r>
    </w:p>
  </w:comment>
  <w:comment w:id="95" w:author="周俊" w:date="2016-09-19T07:31:00Z" w:initials="周俊">
    <w:p w14:paraId="7FCDF2A5" w14:textId="4DA7A855" w:rsidR="003A15DF" w:rsidRDefault="003A15DF">
      <w:pPr>
        <w:pStyle w:val="a4"/>
      </w:pPr>
      <w:r>
        <w:rPr>
          <w:rStyle w:val="af9"/>
        </w:rPr>
        <w:annotationRef/>
      </w:r>
      <w:r>
        <w:rPr>
          <w:rFonts w:hint="eastAsia"/>
        </w:rPr>
        <w:t>三区</w:t>
      </w:r>
      <w:r>
        <w:t>权限受控</w:t>
      </w:r>
    </w:p>
  </w:comment>
  <w:comment w:id="203" w:author="周俊" w:date="2016-09-19T07:35:00Z" w:initials="周俊">
    <w:p w14:paraId="399C6CE3" w14:textId="49056E50" w:rsidR="003A15DF" w:rsidRDefault="003A15DF">
      <w:pPr>
        <w:pStyle w:val="a4"/>
      </w:pPr>
      <w:r>
        <w:rPr>
          <w:rStyle w:val="af9"/>
        </w:rPr>
        <w:annotationRef/>
      </w:r>
      <w:r>
        <w:rPr>
          <w:rFonts w:hint="eastAsia"/>
        </w:rPr>
        <w:t>不</w:t>
      </w:r>
      <w:r>
        <w:t>完全具备</w:t>
      </w:r>
    </w:p>
  </w:comment>
  <w:comment w:id="204" w:author="周俊" w:date="2016-09-19T07:37:00Z" w:initials="周俊">
    <w:p w14:paraId="2161F966" w14:textId="6025F62A" w:rsidR="003A15DF" w:rsidRDefault="003A15DF">
      <w:pPr>
        <w:pStyle w:val="a4"/>
      </w:pPr>
      <w:r>
        <w:rPr>
          <w:rStyle w:val="af9"/>
        </w:rPr>
        <w:annotationRef/>
      </w:r>
      <w:r>
        <w:rPr>
          <w:rFonts w:hint="eastAsia"/>
        </w:rPr>
        <w:t>三区</w:t>
      </w:r>
      <w:r>
        <w:t>是否有</w:t>
      </w:r>
      <w:r>
        <w:rPr>
          <w:rFonts w:hint="eastAsia"/>
        </w:rPr>
        <w:t>二次</w:t>
      </w:r>
      <w:r>
        <w:t>设备建模</w:t>
      </w:r>
      <w:r>
        <w:rPr>
          <w:rFonts w:hint="eastAsia"/>
        </w:rPr>
        <w:t>的</w:t>
      </w:r>
      <w:r>
        <w:t>要求？</w:t>
      </w:r>
    </w:p>
  </w:comment>
  <w:comment w:id="205" w:author="周俊" w:date="2016-09-19T07:37:00Z" w:initials="周俊">
    <w:p w14:paraId="7065CCE6" w14:textId="2E318482" w:rsidR="003A15DF" w:rsidRDefault="003A15DF">
      <w:pPr>
        <w:pStyle w:val="a4"/>
      </w:pPr>
      <w:r>
        <w:rPr>
          <w:rStyle w:val="af9"/>
        </w:rPr>
        <w:annotationRef/>
      </w:r>
      <w:r>
        <w:rPr>
          <w:rFonts w:hint="eastAsia"/>
        </w:rPr>
        <w:t>多重故障</w:t>
      </w:r>
      <w:r>
        <w:t>跨区协调</w:t>
      </w:r>
    </w:p>
  </w:comment>
  <w:comment w:id="234" w:author="周俊" w:date="2016-09-19T07:39:00Z" w:initials="周俊">
    <w:p w14:paraId="3CB548B1" w14:textId="108D0A30" w:rsidR="003A15DF" w:rsidRDefault="003A15DF">
      <w:pPr>
        <w:pStyle w:val="a4"/>
      </w:pPr>
      <w:r>
        <w:rPr>
          <w:rStyle w:val="af9"/>
        </w:rPr>
        <w:annotationRef/>
      </w:r>
      <w:r>
        <w:rPr>
          <w:rFonts w:hint="eastAsia"/>
        </w:rPr>
        <w:t>科大讯飞</w:t>
      </w:r>
      <w:r>
        <w:t>解决方案需要尽快落实</w:t>
      </w:r>
    </w:p>
  </w:comment>
  <w:comment w:id="542" w:author="周俊" w:date="2016-09-19T07:42:00Z" w:initials="周俊">
    <w:p w14:paraId="3B9CEB89" w14:textId="2BE08978" w:rsidR="003A15DF" w:rsidRDefault="003A15DF">
      <w:pPr>
        <w:pStyle w:val="a4"/>
      </w:pPr>
      <w:r>
        <w:rPr>
          <w:rStyle w:val="af9"/>
        </w:rPr>
        <w:annotationRef/>
      </w:r>
      <w:r>
        <w:rPr>
          <w:rFonts w:hint="eastAsia"/>
        </w:rPr>
        <w:t>需要</w:t>
      </w:r>
      <w:r>
        <w:t>开发</w:t>
      </w:r>
    </w:p>
  </w:comment>
  <w:comment w:id="543" w:author="周俊" w:date="2016-09-19T07:43:00Z" w:initials="周俊">
    <w:p w14:paraId="60068E71" w14:textId="12D69286" w:rsidR="003A15DF" w:rsidRDefault="003A15DF">
      <w:pPr>
        <w:pStyle w:val="a4"/>
      </w:pPr>
      <w:r>
        <w:rPr>
          <w:rStyle w:val="af9"/>
        </w:rPr>
        <w:annotationRef/>
      </w:r>
      <w:r>
        <w:rPr>
          <w:rFonts w:hint="eastAsia"/>
        </w:rPr>
        <w:t>云</w:t>
      </w:r>
    </w:p>
  </w:comment>
  <w:comment w:id="544" w:author="周俊" w:date="2016-09-19T07:43:00Z" w:initials="周俊">
    <w:p w14:paraId="64902E5E" w14:textId="7171012C" w:rsidR="003A15DF" w:rsidRDefault="003A15DF">
      <w:pPr>
        <w:pStyle w:val="a4"/>
      </w:pPr>
      <w:r>
        <w:rPr>
          <w:rStyle w:val="af9"/>
        </w:rPr>
        <w:annotationRef/>
      </w:r>
      <w:r>
        <w:rPr>
          <w:rFonts w:hint="eastAsia"/>
        </w:rPr>
        <w:t>动态</w:t>
      </w:r>
      <w:r>
        <w:t>报表？</w:t>
      </w:r>
    </w:p>
  </w:comment>
  <w:comment w:id="547" w:author="周俊" w:date="2016-09-19T07:45:00Z" w:initials="周俊">
    <w:p w14:paraId="3D90C5EB" w14:textId="56C10ABE" w:rsidR="003A15DF" w:rsidRDefault="003A15DF">
      <w:pPr>
        <w:pStyle w:val="a4"/>
      </w:pPr>
      <w:r>
        <w:rPr>
          <w:rStyle w:val="af9"/>
        </w:rPr>
        <w:annotationRef/>
      </w:r>
      <w:r>
        <w:rPr>
          <w:rFonts w:hint="eastAsia"/>
        </w:rPr>
        <w:t>错误</w:t>
      </w:r>
      <w:r>
        <w:t>检测</w:t>
      </w:r>
    </w:p>
  </w:comment>
  <w:comment w:id="548" w:author="周俊" w:date="2016-09-19T07:46:00Z" w:initials="周俊">
    <w:p w14:paraId="46C60678" w14:textId="38402DE7" w:rsidR="003A15DF" w:rsidRDefault="003A15DF">
      <w:pPr>
        <w:pStyle w:val="a4"/>
      </w:pPr>
      <w:r>
        <w:rPr>
          <w:rStyle w:val="af9"/>
        </w:rPr>
        <w:annotationRef/>
      </w:r>
      <w:r>
        <w:rPr>
          <w:rFonts w:hint="eastAsia"/>
        </w:rPr>
        <w:t>相</w:t>
      </w:r>
      <w:r>
        <w:t>磁场强度</w:t>
      </w:r>
    </w:p>
  </w:comment>
  <w:comment w:id="549" w:author="周俊" w:date="2016-09-19T07:47:00Z" w:initials="周俊">
    <w:p w14:paraId="112DD076" w14:textId="11DE9E95" w:rsidR="003A15DF" w:rsidRDefault="003A15DF">
      <w:pPr>
        <w:pStyle w:val="a4"/>
      </w:pPr>
      <w:r>
        <w:rPr>
          <w:rStyle w:val="af9"/>
        </w:rPr>
        <w:annotationRef/>
      </w:r>
      <w:r>
        <w:rPr>
          <w:rFonts w:hint="eastAsia"/>
        </w:rPr>
        <w:t>极值</w:t>
      </w:r>
      <w:r>
        <w:t>？</w:t>
      </w:r>
    </w:p>
  </w:comment>
  <w:comment w:id="550" w:author="周俊" w:date="2016-09-19T07:49:00Z" w:initials="周俊">
    <w:p w14:paraId="24766D9B" w14:textId="2CDF77B4" w:rsidR="003A15DF" w:rsidRDefault="003A15DF">
      <w:pPr>
        <w:pStyle w:val="a4"/>
      </w:pPr>
      <w:r>
        <w:rPr>
          <w:rStyle w:val="af9"/>
        </w:rPr>
        <w:annotationRef/>
      </w:r>
      <w:r>
        <w:rPr>
          <w:rFonts w:hint="eastAsia"/>
        </w:rPr>
        <w:t>告警</w:t>
      </w:r>
      <w:r>
        <w:t>过滤</w:t>
      </w:r>
    </w:p>
  </w:comment>
  <w:comment w:id="551" w:author="周俊" w:date="2016-09-19T07:49:00Z" w:initials="周俊">
    <w:p w14:paraId="1400071D" w14:textId="0A9AD77E" w:rsidR="003A15DF" w:rsidRDefault="003A15DF">
      <w:pPr>
        <w:pStyle w:val="a4"/>
      </w:pPr>
      <w:r>
        <w:rPr>
          <w:rStyle w:val="af9"/>
        </w:rPr>
        <w:annotationRef/>
      </w:r>
      <w:r>
        <w:rPr>
          <w:rFonts w:hint="eastAsia"/>
        </w:rPr>
        <w:t>对时</w:t>
      </w:r>
      <w:r>
        <w:t>要求</w:t>
      </w:r>
    </w:p>
  </w:comment>
  <w:comment w:id="555" w:author="周俊" w:date="2016-09-19T07:59:00Z" w:initials="周俊">
    <w:p w14:paraId="3B893273" w14:textId="4B13CC7D" w:rsidR="003A15DF" w:rsidRDefault="003A15DF">
      <w:pPr>
        <w:pStyle w:val="a4"/>
      </w:pPr>
      <w:r>
        <w:rPr>
          <w:rStyle w:val="af9"/>
        </w:rPr>
        <w:annotationRef/>
      </w:r>
      <w:r>
        <w:rPr>
          <w:rFonts w:hint="eastAsia"/>
        </w:rPr>
        <w:t>pms</w:t>
      </w:r>
      <w:r>
        <w:t>接口？</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7CDE3F" w15:done="0"/>
  <w15:commentEx w15:paraId="232A4816" w15:done="0"/>
  <w15:commentEx w15:paraId="5B4B3674" w15:done="0"/>
  <w15:commentEx w15:paraId="7FCDF2A5" w15:done="0"/>
  <w15:commentEx w15:paraId="399C6CE3" w15:done="0"/>
  <w15:commentEx w15:paraId="2161F966" w15:done="0"/>
  <w15:commentEx w15:paraId="7065CCE6" w15:done="0"/>
  <w15:commentEx w15:paraId="3CB548B1" w15:done="0"/>
  <w15:commentEx w15:paraId="3B9CEB89" w15:done="0"/>
  <w15:commentEx w15:paraId="60068E71" w15:done="0"/>
  <w15:commentEx w15:paraId="64902E5E" w15:done="0"/>
  <w15:commentEx w15:paraId="3D90C5EB" w15:done="0"/>
  <w15:commentEx w15:paraId="46C60678" w15:done="0"/>
  <w15:commentEx w15:paraId="112DD076" w15:done="0"/>
  <w15:commentEx w15:paraId="24766D9B" w15:done="0"/>
  <w15:commentEx w15:paraId="1400071D" w15:done="0"/>
  <w15:commentEx w15:paraId="3B89327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F76B96" w14:textId="77777777" w:rsidR="0061602D" w:rsidRDefault="0061602D">
      <w:r>
        <w:separator/>
      </w:r>
    </w:p>
  </w:endnote>
  <w:endnote w:type="continuationSeparator" w:id="0">
    <w:p w14:paraId="475304F1" w14:textId="77777777" w:rsidR="0061602D" w:rsidRDefault="006160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隶书">
    <w:panose1 w:val="02010509060101010101"/>
    <w:charset w:val="86"/>
    <w:family w:val="modern"/>
    <w:pitch w:val="fixed"/>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华文细黑">
    <w:panose1 w:val="02010600040101010101"/>
    <w:charset w:val="86"/>
    <w:family w:val="auto"/>
    <w:pitch w:val="variable"/>
    <w:sig w:usb0="00000287" w:usb1="080F0000" w:usb2="00000010" w:usb3="00000000" w:csb0="0004009F" w:csb1="00000000"/>
  </w:font>
  <w:font w:name="EU-F1">
    <w:altName w:val="方正姚体"/>
    <w:charset w:val="86"/>
    <w:family w:val="script"/>
    <w:pitch w:val="fixed"/>
    <w:sig w:usb0="00000001" w:usb1="080E0000" w:usb2="00000010" w:usb3="00000000" w:csb0="00040000" w:csb1="00000000"/>
  </w:font>
  <w:font w:name="长城仿宋">
    <w:altName w:val="黑体"/>
    <w:charset w:val="86"/>
    <w:family w:val="modern"/>
    <w:pitch w:val="default"/>
    <w:sig w:usb0="00000000" w:usb1="00000000" w:usb2="00000010" w:usb3="00000000" w:csb0="00040000" w:csb1="00000000"/>
  </w:font>
  <w:font w:name="新宋体">
    <w:panose1 w:val="02010609030101010101"/>
    <w:charset w:val="86"/>
    <w:family w:val="modern"/>
    <w:pitch w:val="fixed"/>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D8F48F" w14:textId="77777777" w:rsidR="003A15DF" w:rsidRDefault="003A15DF">
    <w:pPr>
      <w:pStyle w:val="af1"/>
      <w:ind w:left="170"/>
    </w:pPr>
    <w:r>
      <w:fldChar w:fldCharType="begin"/>
    </w:r>
    <w:r>
      <w:rPr>
        <w:rStyle w:val="af7"/>
      </w:rPr>
      <w:instrText xml:space="preserve"> PAGE </w:instrText>
    </w:r>
    <w:r>
      <w:fldChar w:fldCharType="separate"/>
    </w:r>
    <w:r>
      <w:rPr>
        <w:rStyle w:val="af7"/>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0A1696" w14:textId="77777777" w:rsidR="003A15DF" w:rsidRDefault="003A15DF">
    <w:pPr>
      <w:pStyle w:val="af1"/>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C5007C" w14:textId="77777777" w:rsidR="003A15DF" w:rsidRDefault="003A15DF">
    <w:pPr>
      <w:pStyle w:val="af1"/>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FB558A" w14:textId="4FC46403" w:rsidR="003A15DF" w:rsidRDefault="003A15DF">
    <w:pPr>
      <w:pStyle w:val="af1"/>
      <w:ind w:left="170"/>
    </w:pPr>
    <w:r>
      <w:fldChar w:fldCharType="begin"/>
    </w:r>
    <w:r>
      <w:rPr>
        <w:rStyle w:val="af7"/>
      </w:rPr>
      <w:instrText xml:space="preserve"> PAGE </w:instrText>
    </w:r>
    <w:r>
      <w:fldChar w:fldCharType="separate"/>
    </w:r>
    <w:r w:rsidR="00C36E6A">
      <w:rPr>
        <w:rStyle w:val="af7"/>
        <w:noProof/>
      </w:rPr>
      <w:t>22</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4AA39C" w14:textId="5859583F" w:rsidR="003A15DF" w:rsidRDefault="003A15DF">
    <w:pPr>
      <w:ind w:right="170"/>
      <w:jc w:val="right"/>
      <w:rPr>
        <w:sz w:val="18"/>
      </w:rPr>
    </w:pPr>
    <w:r>
      <w:rPr>
        <w:sz w:val="18"/>
      </w:rPr>
      <w:fldChar w:fldCharType="begin"/>
    </w:r>
    <w:r>
      <w:rPr>
        <w:sz w:val="18"/>
      </w:rPr>
      <w:instrText xml:space="preserve"> PAGE </w:instrText>
    </w:r>
    <w:r>
      <w:rPr>
        <w:sz w:val="18"/>
      </w:rPr>
      <w:fldChar w:fldCharType="separate"/>
    </w:r>
    <w:r w:rsidR="00C36E6A">
      <w:rPr>
        <w:noProof/>
        <w:sz w:val="18"/>
      </w:rPr>
      <w:t>I</w:t>
    </w:r>
    <w:r>
      <w:rPr>
        <w:sz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F41884" w14:textId="2619A7A8" w:rsidR="003A15DF" w:rsidRDefault="003A15DF">
    <w:pPr>
      <w:pStyle w:val="af1"/>
      <w:ind w:left="170" w:right="170"/>
      <w:jc w:val="right"/>
    </w:pPr>
    <w:r>
      <w:fldChar w:fldCharType="begin"/>
    </w:r>
    <w:r>
      <w:rPr>
        <w:rStyle w:val="af7"/>
      </w:rPr>
      <w:instrText xml:space="preserve"> PAGE </w:instrText>
    </w:r>
    <w:r>
      <w:fldChar w:fldCharType="separate"/>
    </w:r>
    <w:r w:rsidR="00C36E6A">
      <w:rPr>
        <w:rStyle w:val="af7"/>
        <w:noProof/>
      </w:rPr>
      <w:t>23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53DB66" w14:textId="77777777" w:rsidR="0061602D" w:rsidRDefault="0061602D">
      <w:r>
        <w:separator/>
      </w:r>
    </w:p>
  </w:footnote>
  <w:footnote w:type="continuationSeparator" w:id="0">
    <w:p w14:paraId="01E44BDD" w14:textId="77777777" w:rsidR="0061602D" w:rsidRDefault="006160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D35250" w14:textId="77777777" w:rsidR="003A15DF" w:rsidRDefault="003A15DF">
    <w:pPr>
      <w:snapToGrid w:val="0"/>
      <w:jc w:val="left"/>
    </w:pPr>
    <w:r>
      <w:rPr>
        <w:b/>
      </w:rPr>
      <w:t>Q/GDW</w:t>
    </w:r>
    <w:r>
      <w:t xml:space="preserve"> </w:t>
    </w:r>
    <w:r>
      <w:rPr>
        <w:rFonts w:hint="eastAsia"/>
      </w:rPr>
      <w:t>×××</w:t>
    </w:r>
    <w:r>
      <w:rPr>
        <w:rFonts w:hint="eastAsia"/>
        <w:vertAlign w:val="subscript"/>
      </w:rPr>
      <w:t xml:space="preserve"> </w:t>
    </w:r>
    <w:r>
      <w:rPr>
        <w:rFonts w:hint="eastAsia"/>
      </w:rPr>
      <w:t>—</w:t>
    </w:r>
    <w:r>
      <w:rPr>
        <w:rFonts w:hint="eastAsia"/>
        <w:vertAlign w:val="subscript"/>
      </w:rPr>
      <w:t xml:space="preserve"> </w:t>
    </w:r>
    <w:r>
      <w:rPr>
        <w:rFonts w:ascii="EU-F1" w:eastAsia="EU-F1" w:hint="eastAsia"/>
      </w:rPr>
      <w:t>2010</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AA3ED5" w14:textId="77777777" w:rsidR="003A15DF" w:rsidRDefault="003A15DF">
    <w:pPr>
      <w:spacing w:line="312" w:lineRule="exact"/>
      <w:jc w:val="right"/>
    </w:pPr>
    <w:r>
      <w:rPr>
        <w:b/>
      </w:rPr>
      <w:t>Q/GDW</w:t>
    </w:r>
    <w:r>
      <w:t xml:space="preserve"> </w:t>
    </w:r>
    <w:r>
      <w:rPr>
        <w:rFonts w:ascii="EU-F1" w:eastAsia="EU-F1" w:hint="eastAsia"/>
      </w:rPr>
      <w:t>1513</w:t>
    </w:r>
    <w:r>
      <w:rPr>
        <w:rFonts w:hint="eastAsia"/>
        <w:vertAlign w:val="subscript"/>
      </w:rPr>
      <w:t xml:space="preserve"> </w:t>
    </w:r>
    <w:r>
      <w:rPr>
        <w:rFonts w:hint="eastAsia"/>
      </w:rPr>
      <w:t>—</w:t>
    </w:r>
    <w:r>
      <w:rPr>
        <w:rFonts w:hint="eastAsia"/>
        <w:vertAlign w:val="subscript"/>
      </w:rPr>
      <w:t xml:space="preserve"> </w:t>
    </w:r>
    <w:r>
      <w:rPr>
        <w:rFonts w:ascii="EU-F1" w:eastAsia="EU-F1" w:hint="eastAsia"/>
      </w:rPr>
      <w:t>2016</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F75184" w14:textId="77777777" w:rsidR="003A15DF" w:rsidRDefault="003A15DF">
    <w:pPr>
      <w:pStyle w:val="af2"/>
      <w:numPr>
        <w:ilvl w:val="6"/>
        <w:numId w:val="0"/>
      </w:numPr>
      <w:spacing w:line="360" w:lineRule="auto"/>
      <w:ind w:left="3780" w:firstLineChars="200"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EC7915" w14:textId="7F6E0D04" w:rsidR="003A15DF" w:rsidRDefault="003A15DF">
    <w:pPr>
      <w:pStyle w:val="af2"/>
      <w:pBdr>
        <w:bottom w:val="none" w:sz="0" w:space="0" w:color="auto"/>
      </w:pBdr>
      <w:jc w:val="right"/>
    </w:pPr>
    <w:r>
      <w:rPr>
        <w:rFonts w:hint="eastAsia"/>
        <w:b/>
        <w:sz w:val="21"/>
      </w:rPr>
      <w:t>Q</w:t>
    </w:r>
    <w:r>
      <w:rPr>
        <w:b/>
        <w:sz w:val="21"/>
      </w:rPr>
      <w:t xml:space="preserve"> /</w:t>
    </w:r>
    <w:r>
      <w:rPr>
        <w:rFonts w:hint="eastAsia"/>
        <w:b/>
        <w:sz w:val="21"/>
      </w:rPr>
      <w:t xml:space="preserve"> GDW </w:t>
    </w:r>
    <w:r>
      <w:rPr>
        <w:rFonts w:ascii="EU-F1" w:eastAsia="EU-F1" w:hAnsi="Arial" w:hint="eastAsia"/>
        <w:sz w:val="21"/>
      </w:rPr>
      <w:t>1513</w:t>
    </w:r>
    <w:r>
      <w:rPr>
        <w:rFonts w:ascii="宋体" w:hAnsi="宋体" w:hint="eastAsia"/>
        <w:sz w:val="21"/>
      </w:rPr>
      <w:t>—</w:t>
    </w:r>
    <w:r>
      <w:rPr>
        <w:rFonts w:ascii="EU-F1" w:eastAsia="EU-F1" w:hAnsi="Arial"/>
        <w:sz w:val="21"/>
      </w:rPr>
      <w:t>20</w:t>
    </w:r>
    <w:r>
      <w:rPr>
        <w:rFonts w:ascii="EU-F1" w:eastAsia="EU-F1" w:hAnsi="Arial" w:hint="eastAsia"/>
        <w:sz w:val="21"/>
      </w:rPr>
      <w:t>16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11"/>
    <w:multiLevelType w:val="multilevel"/>
    <w:tmpl w:val="00000011"/>
    <w:lvl w:ilvl="0">
      <w:start w:val="1"/>
      <w:numFmt w:val="decimal"/>
      <w:lvlText w:val="%1)"/>
      <w:lvlJc w:val="left"/>
      <w:pPr>
        <w:tabs>
          <w:tab w:val="left" w:pos="900"/>
        </w:tabs>
        <w:ind w:left="900" w:hanging="420"/>
      </w:pPr>
    </w:lvl>
    <w:lvl w:ilvl="1">
      <w:start w:val="1"/>
      <w:numFmt w:val="bullet"/>
      <w:pStyle w:val="2"/>
      <w:lvlText w:val=""/>
      <w:lvlJc w:val="left"/>
      <w:pPr>
        <w:tabs>
          <w:tab w:val="left" w:pos="1320"/>
        </w:tabs>
        <w:ind w:left="1320" w:hanging="420"/>
      </w:pPr>
      <w:rPr>
        <w:rFonts w:ascii="Wingdings" w:hAnsi="Wingdings" w:hint="default"/>
      </w:rPr>
    </w:lvl>
    <w:lvl w:ilvl="2">
      <w:start w:val="1"/>
      <w:numFmt w:val="lowerRoman"/>
      <w:lvlText w:val="%3."/>
      <w:lvlJc w:val="right"/>
      <w:pPr>
        <w:tabs>
          <w:tab w:val="left" w:pos="960"/>
        </w:tabs>
        <w:ind w:left="96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1" w15:restartNumberingAfterBreak="0">
    <w:nsid w:val="00000021"/>
    <w:multiLevelType w:val="multilevel"/>
    <w:tmpl w:val="00000021"/>
    <w:lvl w:ilvl="0">
      <w:start w:val="1"/>
      <w:numFmt w:val="decimal"/>
      <w:lvlText w:val="%1）"/>
      <w:lvlJc w:val="left"/>
      <w:pPr>
        <w:tabs>
          <w:tab w:val="left" w:pos="2988"/>
        </w:tabs>
        <w:ind w:left="2988" w:hanging="72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 w15:restartNumberingAfterBreak="0">
    <w:nsid w:val="00000022"/>
    <w:multiLevelType w:val="multilevel"/>
    <w:tmpl w:val="00000022"/>
    <w:lvl w:ilvl="0">
      <w:start w:val="1"/>
      <w:numFmt w:val="decimal"/>
      <w:lvlText w:val="%1)"/>
      <w:lvlJc w:val="left"/>
      <w:pPr>
        <w:tabs>
          <w:tab w:val="left" w:pos="420"/>
        </w:tabs>
        <w:ind w:left="420" w:hanging="42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 w15:restartNumberingAfterBreak="0">
    <w:nsid w:val="00000038"/>
    <w:multiLevelType w:val="multilevel"/>
    <w:tmpl w:val="00000038"/>
    <w:lvl w:ilvl="0">
      <w:start w:val="1"/>
      <w:numFmt w:val="decimal"/>
      <w:lvlText w:val="%1)"/>
      <w:lvlJc w:val="left"/>
      <w:pPr>
        <w:tabs>
          <w:tab w:val="left" w:pos="420"/>
        </w:tabs>
        <w:ind w:left="420" w:hanging="42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 w15:restartNumberingAfterBreak="0">
    <w:nsid w:val="00AA309B"/>
    <w:multiLevelType w:val="multilevel"/>
    <w:tmpl w:val="00AA309B"/>
    <w:lvl w:ilvl="0">
      <w:start w:val="1"/>
      <w:numFmt w:val="decimal"/>
      <w:lvlText w:val="%1）"/>
      <w:lvlJc w:val="left"/>
      <w:pPr>
        <w:ind w:left="840" w:hanging="420"/>
      </w:pPr>
      <w:rPr>
        <w:rFonts w:hint="default"/>
      </w:rPr>
    </w:lvl>
    <w:lvl w:ilvl="1">
      <w:start w:val="1"/>
      <w:numFmt w:val="lowerLetter"/>
      <w:lvlText w:val="%2）"/>
      <w:lvlJc w:val="left"/>
      <w:pPr>
        <w:ind w:left="1200" w:hanging="360"/>
      </w:pPr>
      <w:rPr>
        <w:rFonts w:hint="default"/>
        <w:color w:val="000000" w:themeColor="text1"/>
      </w:r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025B0194"/>
    <w:multiLevelType w:val="multilevel"/>
    <w:tmpl w:val="025B0194"/>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0466695D"/>
    <w:multiLevelType w:val="multilevel"/>
    <w:tmpl w:val="0466695D"/>
    <w:lvl w:ilvl="0">
      <w:start w:val="1"/>
      <w:numFmt w:val="lowerLetter"/>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4D92CBB"/>
    <w:multiLevelType w:val="multilevel"/>
    <w:tmpl w:val="528F75D8"/>
    <w:lvl w:ilvl="0">
      <w:start w:val="1"/>
      <w:numFmt w:val="decimal"/>
      <w:lvlText w:val="%1）"/>
      <w:lvlJc w:val="left"/>
      <w:pPr>
        <w:ind w:left="840" w:hanging="420"/>
      </w:pPr>
      <w:rPr>
        <w:rFonts w:ascii="宋体" w:eastAsia="宋体" w:hAnsi="宋体"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04F5576A"/>
    <w:multiLevelType w:val="multilevel"/>
    <w:tmpl w:val="04F5576A"/>
    <w:lvl w:ilvl="0">
      <w:start w:val="1"/>
      <w:numFmt w:val="lowerLetter"/>
      <w:lvlText w:val="%1）"/>
      <w:lvlJc w:val="left"/>
      <w:pPr>
        <w:ind w:left="736" w:hanging="420"/>
      </w:pPr>
      <w:rPr>
        <w:rFonts w:hint="default"/>
      </w:rPr>
    </w:lvl>
    <w:lvl w:ilvl="1">
      <w:start w:val="1"/>
      <w:numFmt w:val="lowerLetter"/>
      <w:lvlText w:val="%2)"/>
      <w:lvlJc w:val="left"/>
      <w:pPr>
        <w:ind w:left="1156" w:hanging="420"/>
      </w:pPr>
    </w:lvl>
    <w:lvl w:ilvl="2">
      <w:start w:val="1"/>
      <w:numFmt w:val="lowerRoman"/>
      <w:lvlText w:val="%3."/>
      <w:lvlJc w:val="right"/>
      <w:pPr>
        <w:ind w:left="1576" w:hanging="420"/>
      </w:pPr>
    </w:lvl>
    <w:lvl w:ilvl="3">
      <w:start w:val="1"/>
      <w:numFmt w:val="decimal"/>
      <w:lvlText w:val="%4."/>
      <w:lvlJc w:val="left"/>
      <w:pPr>
        <w:ind w:left="1996" w:hanging="420"/>
      </w:pPr>
    </w:lvl>
    <w:lvl w:ilvl="4">
      <w:start w:val="1"/>
      <w:numFmt w:val="lowerLetter"/>
      <w:lvlText w:val="%5)"/>
      <w:lvlJc w:val="left"/>
      <w:pPr>
        <w:ind w:left="2416" w:hanging="420"/>
      </w:pPr>
    </w:lvl>
    <w:lvl w:ilvl="5">
      <w:start w:val="1"/>
      <w:numFmt w:val="lowerRoman"/>
      <w:lvlText w:val="%6."/>
      <w:lvlJc w:val="right"/>
      <w:pPr>
        <w:ind w:left="2836" w:hanging="420"/>
      </w:pPr>
    </w:lvl>
    <w:lvl w:ilvl="6">
      <w:start w:val="1"/>
      <w:numFmt w:val="decimal"/>
      <w:lvlText w:val="%7."/>
      <w:lvlJc w:val="left"/>
      <w:pPr>
        <w:ind w:left="3256" w:hanging="420"/>
      </w:pPr>
    </w:lvl>
    <w:lvl w:ilvl="7">
      <w:start w:val="1"/>
      <w:numFmt w:val="lowerLetter"/>
      <w:lvlText w:val="%8)"/>
      <w:lvlJc w:val="left"/>
      <w:pPr>
        <w:ind w:left="3676" w:hanging="420"/>
      </w:pPr>
    </w:lvl>
    <w:lvl w:ilvl="8">
      <w:start w:val="1"/>
      <w:numFmt w:val="lowerRoman"/>
      <w:lvlText w:val="%9."/>
      <w:lvlJc w:val="right"/>
      <w:pPr>
        <w:ind w:left="4096" w:hanging="420"/>
      </w:pPr>
    </w:lvl>
  </w:abstractNum>
  <w:abstractNum w:abstractNumId="9" w15:restartNumberingAfterBreak="0">
    <w:nsid w:val="052515E3"/>
    <w:multiLevelType w:val="multilevel"/>
    <w:tmpl w:val="052515E3"/>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05442D0C"/>
    <w:multiLevelType w:val="multilevel"/>
    <w:tmpl w:val="05442D0C"/>
    <w:lvl w:ilvl="0">
      <w:start w:val="1"/>
      <w:numFmt w:val="lowerLetter"/>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06E238B1"/>
    <w:multiLevelType w:val="multilevel"/>
    <w:tmpl w:val="06E238B1"/>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06E40F3B"/>
    <w:multiLevelType w:val="multilevel"/>
    <w:tmpl w:val="06E40F3B"/>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07E05FA8"/>
    <w:multiLevelType w:val="multilevel"/>
    <w:tmpl w:val="07E05FA8"/>
    <w:lvl w:ilvl="0">
      <w:start w:val="1"/>
      <w:numFmt w:val="decimal"/>
      <w:lvlText w:val="%1）"/>
      <w:lvlJc w:val="left"/>
      <w:pPr>
        <w:ind w:left="988"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15:restartNumberingAfterBreak="0">
    <w:nsid w:val="08414F20"/>
    <w:multiLevelType w:val="multilevel"/>
    <w:tmpl w:val="08414F20"/>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09553787"/>
    <w:multiLevelType w:val="multilevel"/>
    <w:tmpl w:val="09553787"/>
    <w:lvl w:ilvl="0">
      <w:start w:val="1"/>
      <w:numFmt w:val="decimal"/>
      <w:lvlText w:val="%1）"/>
      <w:lvlJc w:val="left"/>
      <w:pPr>
        <w:ind w:left="840" w:hanging="420"/>
      </w:pPr>
      <w:rPr>
        <w:rFonts w:hint="default"/>
        <w:sz w:val="21"/>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15:restartNumberingAfterBreak="0">
    <w:nsid w:val="0A6B6B30"/>
    <w:multiLevelType w:val="multilevel"/>
    <w:tmpl w:val="0A6B6B30"/>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 w15:restartNumberingAfterBreak="0">
    <w:nsid w:val="0C5A7E72"/>
    <w:multiLevelType w:val="multilevel"/>
    <w:tmpl w:val="35A24DA2"/>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0CD85B94"/>
    <w:multiLevelType w:val="multilevel"/>
    <w:tmpl w:val="0CD85B94"/>
    <w:lvl w:ilvl="0">
      <w:start w:val="1"/>
      <w:numFmt w:val="lowerLetter"/>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15:restartNumberingAfterBreak="0">
    <w:nsid w:val="0CF2558C"/>
    <w:multiLevelType w:val="multilevel"/>
    <w:tmpl w:val="0CF2558C"/>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0" w15:restartNumberingAfterBreak="0">
    <w:nsid w:val="0DD011D7"/>
    <w:multiLevelType w:val="multilevel"/>
    <w:tmpl w:val="0DD011D7"/>
    <w:lvl w:ilvl="0">
      <w:start w:val="1"/>
      <w:numFmt w:val="lowerLetter"/>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1" w15:restartNumberingAfterBreak="0">
    <w:nsid w:val="0E101CAD"/>
    <w:multiLevelType w:val="multilevel"/>
    <w:tmpl w:val="0E101CAD"/>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0E7F5411"/>
    <w:multiLevelType w:val="multilevel"/>
    <w:tmpl w:val="35A24DA2"/>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3" w15:restartNumberingAfterBreak="0">
    <w:nsid w:val="0F601875"/>
    <w:multiLevelType w:val="multilevel"/>
    <w:tmpl w:val="27563FC2"/>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4" w15:restartNumberingAfterBreak="0">
    <w:nsid w:val="1179048A"/>
    <w:multiLevelType w:val="multilevel"/>
    <w:tmpl w:val="43D6C196"/>
    <w:lvl w:ilvl="0">
      <w:start w:val="1"/>
      <w:numFmt w:val="decimal"/>
      <w:lvlText w:val="%1）"/>
      <w:lvlJc w:val="left"/>
      <w:pPr>
        <w:ind w:left="988" w:hanging="420"/>
      </w:pPr>
      <w:rPr>
        <w:rFonts w:hint="default"/>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5" w15:restartNumberingAfterBreak="0">
    <w:nsid w:val="131D7406"/>
    <w:multiLevelType w:val="multilevel"/>
    <w:tmpl w:val="131D7406"/>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6" w15:restartNumberingAfterBreak="0">
    <w:nsid w:val="13781F4D"/>
    <w:multiLevelType w:val="multilevel"/>
    <w:tmpl w:val="27563FC2"/>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7" w15:restartNumberingAfterBreak="0">
    <w:nsid w:val="151E5EDD"/>
    <w:multiLevelType w:val="multilevel"/>
    <w:tmpl w:val="151E5EDD"/>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8" w15:restartNumberingAfterBreak="0">
    <w:nsid w:val="15785581"/>
    <w:multiLevelType w:val="multilevel"/>
    <w:tmpl w:val="15785581"/>
    <w:lvl w:ilvl="0">
      <w:start w:val="1"/>
      <w:numFmt w:val="decimal"/>
      <w:lvlText w:val="%1）"/>
      <w:lvlJc w:val="left"/>
      <w:pPr>
        <w:ind w:left="420" w:hanging="420"/>
      </w:pPr>
      <w:rPr>
        <w:rFonts w:hint="default"/>
      </w:rPr>
    </w:lvl>
    <w:lvl w:ilvl="1">
      <w:start w:val="1"/>
      <w:numFmt w:val="decimal"/>
      <w:lvlText w:val="%2）"/>
      <w:lvlJc w:val="left"/>
      <w:pPr>
        <w:ind w:left="840" w:hanging="4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179A1198"/>
    <w:multiLevelType w:val="multilevel"/>
    <w:tmpl w:val="179A1198"/>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0" w15:restartNumberingAfterBreak="0">
    <w:nsid w:val="197A234E"/>
    <w:multiLevelType w:val="multilevel"/>
    <w:tmpl w:val="197A234E"/>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1" w15:restartNumberingAfterBreak="0">
    <w:nsid w:val="1C6B7AFF"/>
    <w:multiLevelType w:val="multilevel"/>
    <w:tmpl w:val="1C6B7AFF"/>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1CFB0F67"/>
    <w:multiLevelType w:val="multilevel"/>
    <w:tmpl w:val="1CFB0F67"/>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15:restartNumberingAfterBreak="0">
    <w:nsid w:val="20A75B71"/>
    <w:multiLevelType w:val="multilevel"/>
    <w:tmpl w:val="20A75B71"/>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20F477A7"/>
    <w:multiLevelType w:val="multilevel"/>
    <w:tmpl w:val="20F477A7"/>
    <w:lvl w:ilvl="0">
      <w:start w:val="1"/>
      <w:numFmt w:val="lowerLetter"/>
      <w:lvlText w:val="%1)"/>
      <w:lvlJc w:val="left"/>
      <w:pPr>
        <w:ind w:left="780" w:hanging="360"/>
      </w:pPr>
      <w:rPr>
        <w:rFonts w:hint="default"/>
        <w:sz w:val="21"/>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5" w15:restartNumberingAfterBreak="0">
    <w:nsid w:val="21032F9B"/>
    <w:multiLevelType w:val="multilevel"/>
    <w:tmpl w:val="21032F9B"/>
    <w:lvl w:ilvl="0">
      <w:start w:val="1"/>
      <w:numFmt w:val="lowerLetter"/>
      <w:lvlText w:val="%1）"/>
      <w:lvlJc w:val="left"/>
      <w:pPr>
        <w:ind w:left="840" w:hanging="420"/>
      </w:pPr>
      <w:rPr>
        <w:rFonts w:hint="default"/>
      </w:rPr>
    </w:lvl>
    <w:lvl w:ilvl="1">
      <w:start w:val="1"/>
      <w:numFmt w:val="lowerLetter"/>
      <w:lvlText w:val="%2）"/>
      <w:lvlJc w:val="left"/>
      <w:pPr>
        <w:ind w:left="1200" w:hanging="360"/>
      </w:pPr>
      <w:rPr>
        <w:rFonts w:hint="default"/>
        <w:color w:val="000000" w:themeColor="text1"/>
      </w:r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6" w15:restartNumberingAfterBreak="0">
    <w:nsid w:val="215A2020"/>
    <w:multiLevelType w:val="multilevel"/>
    <w:tmpl w:val="215A2020"/>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7" w15:restartNumberingAfterBreak="0">
    <w:nsid w:val="254210A2"/>
    <w:multiLevelType w:val="multilevel"/>
    <w:tmpl w:val="254210A2"/>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8" w15:restartNumberingAfterBreak="0">
    <w:nsid w:val="25E20BF5"/>
    <w:multiLevelType w:val="multilevel"/>
    <w:tmpl w:val="25E20BF5"/>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9" w15:restartNumberingAfterBreak="0">
    <w:nsid w:val="26E97826"/>
    <w:multiLevelType w:val="multilevel"/>
    <w:tmpl w:val="26E97826"/>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0" w15:restartNumberingAfterBreak="0">
    <w:nsid w:val="27563FC2"/>
    <w:multiLevelType w:val="multilevel"/>
    <w:tmpl w:val="27563FC2"/>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1" w15:restartNumberingAfterBreak="0">
    <w:nsid w:val="283D60CA"/>
    <w:multiLevelType w:val="multilevel"/>
    <w:tmpl w:val="283D60CA"/>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15:restartNumberingAfterBreak="0">
    <w:nsid w:val="2AE83A30"/>
    <w:multiLevelType w:val="multilevel"/>
    <w:tmpl w:val="2AE83A30"/>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3" w15:restartNumberingAfterBreak="0">
    <w:nsid w:val="2C8F315D"/>
    <w:multiLevelType w:val="multilevel"/>
    <w:tmpl w:val="2C8F315D"/>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4" w15:restartNumberingAfterBreak="0">
    <w:nsid w:val="2D6067B5"/>
    <w:multiLevelType w:val="multilevel"/>
    <w:tmpl w:val="2D6067B5"/>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5" w15:restartNumberingAfterBreak="0">
    <w:nsid w:val="2DDA30BF"/>
    <w:multiLevelType w:val="multilevel"/>
    <w:tmpl w:val="2DDA30BF"/>
    <w:lvl w:ilvl="0">
      <w:start w:val="1"/>
      <w:numFmt w:val="lowerLetter"/>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6" w15:restartNumberingAfterBreak="0">
    <w:nsid w:val="2F4B176A"/>
    <w:multiLevelType w:val="multilevel"/>
    <w:tmpl w:val="2F4B176A"/>
    <w:lvl w:ilvl="0">
      <w:start w:val="1"/>
      <w:numFmt w:val="decimal"/>
      <w:lvlText w:val="%1）"/>
      <w:lvlJc w:val="left"/>
      <w:pPr>
        <w:tabs>
          <w:tab w:val="left" w:pos="1140"/>
        </w:tabs>
        <w:ind w:left="1140" w:hanging="720"/>
      </w:pPr>
      <w:rPr>
        <w:rFonts w:hint="default"/>
      </w:rPr>
    </w:lvl>
    <w:lvl w:ilvl="1">
      <w:start w:val="1"/>
      <w:numFmt w:val="lowerLetter"/>
      <w:lvlText w:val="%2)"/>
      <w:lvlJc w:val="left"/>
      <w:pPr>
        <w:tabs>
          <w:tab w:val="left" w:pos="-1008"/>
        </w:tabs>
        <w:ind w:left="-1008" w:hanging="420"/>
      </w:pPr>
    </w:lvl>
    <w:lvl w:ilvl="2">
      <w:start w:val="1"/>
      <w:numFmt w:val="lowerRoman"/>
      <w:lvlText w:val="%3."/>
      <w:lvlJc w:val="right"/>
      <w:pPr>
        <w:tabs>
          <w:tab w:val="left" w:pos="-588"/>
        </w:tabs>
        <w:ind w:left="-588" w:hanging="420"/>
      </w:pPr>
    </w:lvl>
    <w:lvl w:ilvl="3">
      <w:start w:val="1"/>
      <w:numFmt w:val="decimal"/>
      <w:lvlText w:val="%4."/>
      <w:lvlJc w:val="left"/>
      <w:pPr>
        <w:tabs>
          <w:tab w:val="left" w:pos="-168"/>
        </w:tabs>
        <w:ind w:left="-168" w:hanging="420"/>
      </w:pPr>
    </w:lvl>
    <w:lvl w:ilvl="4">
      <w:start w:val="1"/>
      <w:numFmt w:val="lowerLetter"/>
      <w:lvlText w:val="%5)"/>
      <w:lvlJc w:val="left"/>
      <w:pPr>
        <w:tabs>
          <w:tab w:val="left" w:pos="252"/>
        </w:tabs>
        <w:ind w:left="252" w:hanging="420"/>
      </w:pPr>
    </w:lvl>
    <w:lvl w:ilvl="5">
      <w:start w:val="1"/>
      <w:numFmt w:val="lowerRoman"/>
      <w:lvlText w:val="%6."/>
      <w:lvlJc w:val="right"/>
      <w:pPr>
        <w:tabs>
          <w:tab w:val="left" w:pos="672"/>
        </w:tabs>
        <w:ind w:left="672" w:hanging="420"/>
      </w:pPr>
    </w:lvl>
    <w:lvl w:ilvl="6">
      <w:start w:val="1"/>
      <w:numFmt w:val="decimal"/>
      <w:lvlText w:val="%7."/>
      <w:lvlJc w:val="left"/>
      <w:pPr>
        <w:tabs>
          <w:tab w:val="left" w:pos="1092"/>
        </w:tabs>
        <w:ind w:left="1092" w:hanging="420"/>
      </w:pPr>
    </w:lvl>
    <w:lvl w:ilvl="7">
      <w:start w:val="1"/>
      <w:numFmt w:val="lowerLetter"/>
      <w:lvlText w:val="%8)"/>
      <w:lvlJc w:val="left"/>
      <w:pPr>
        <w:tabs>
          <w:tab w:val="left" w:pos="1512"/>
        </w:tabs>
        <w:ind w:left="1512" w:hanging="420"/>
      </w:pPr>
    </w:lvl>
    <w:lvl w:ilvl="8">
      <w:start w:val="1"/>
      <w:numFmt w:val="lowerRoman"/>
      <w:lvlText w:val="%9."/>
      <w:lvlJc w:val="right"/>
      <w:pPr>
        <w:tabs>
          <w:tab w:val="left" w:pos="1932"/>
        </w:tabs>
        <w:ind w:left="1932" w:hanging="420"/>
      </w:pPr>
    </w:lvl>
  </w:abstractNum>
  <w:abstractNum w:abstractNumId="47" w15:restartNumberingAfterBreak="0">
    <w:nsid w:val="2F4C43E1"/>
    <w:multiLevelType w:val="multilevel"/>
    <w:tmpl w:val="2F4C43E1"/>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8" w15:restartNumberingAfterBreak="0">
    <w:nsid w:val="33CE222C"/>
    <w:multiLevelType w:val="multilevel"/>
    <w:tmpl w:val="33CE222C"/>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9" w15:restartNumberingAfterBreak="0">
    <w:nsid w:val="35A24DA2"/>
    <w:multiLevelType w:val="multilevel"/>
    <w:tmpl w:val="35A24DA2"/>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0" w15:restartNumberingAfterBreak="0">
    <w:nsid w:val="35EE214C"/>
    <w:multiLevelType w:val="multilevel"/>
    <w:tmpl w:val="35EE214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1" w15:restartNumberingAfterBreak="0">
    <w:nsid w:val="36F346DB"/>
    <w:multiLevelType w:val="multilevel"/>
    <w:tmpl w:val="36F346DB"/>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2" w15:restartNumberingAfterBreak="0">
    <w:nsid w:val="373C457E"/>
    <w:multiLevelType w:val="multilevel"/>
    <w:tmpl w:val="373C457E"/>
    <w:lvl w:ilvl="0">
      <w:start w:val="1"/>
      <w:numFmt w:val="decimal"/>
      <w:lvlText w:val="%1）"/>
      <w:lvlJc w:val="left"/>
      <w:pPr>
        <w:ind w:left="840" w:hanging="420"/>
      </w:pPr>
      <w:rPr>
        <w:rFonts w:hint="default"/>
      </w:rPr>
    </w:lvl>
    <w:lvl w:ilvl="1">
      <w:start w:val="1"/>
      <w:numFmt w:val="decimal"/>
      <w:lvlText w:val="%2）"/>
      <w:lvlJc w:val="left"/>
      <w:pPr>
        <w:ind w:left="1260" w:hanging="420"/>
      </w:pPr>
      <w:rPr>
        <w:rFonts w:hint="default"/>
      </w:rPr>
    </w:lvl>
    <w:lvl w:ilvl="2">
      <w:start w:val="1"/>
      <w:numFmt w:val="decimal"/>
      <w:lvlText w:val="%3）"/>
      <w:lvlJc w:val="left"/>
      <w:pPr>
        <w:ind w:left="1680" w:hanging="420"/>
      </w:pPr>
      <w:rPr>
        <w:rFonts w:hint="default"/>
      </w:r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3" w15:restartNumberingAfterBreak="0">
    <w:nsid w:val="393F647F"/>
    <w:multiLevelType w:val="multilevel"/>
    <w:tmpl w:val="393F647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4" w15:restartNumberingAfterBreak="0">
    <w:nsid w:val="3A0520D2"/>
    <w:multiLevelType w:val="multilevel"/>
    <w:tmpl w:val="3A0520D2"/>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5" w15:restartNumberingAfterBreak="0">
    <w:nsid w:val="3DC87273"/>
    <w:multiLevelType w:val="multilevel"/>
    <w:tmpl w:val="3DC87273"/>
    <w:lvl w:ilvl="0">
      <w:start w:val="1"/>
      <w:numFmt w:val="lowerLetter"/>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6" w15:restartNumberingAfterBreak="0">
    <w:nsid w:val="3FA1412D"/>
    <w:multiLevelType w:val="multilevel"/>
    <w:tmpl w:val="3FA1412D"/>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7" w15:restartNumberingAfterBreak="0">
    <w:nsid w:val="41081625"/>
    <w:multiLevelType w:val="multilevel"/>
    <w:tmpl w:val="41081625"/>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8" w15:restartNumberingAfterBreak="0">
    <w:nsid w:val="42376A47"/>
    <w:multiLevelType w:val="multilevel"/>
    <w:tmpl w:val="42376A47"/>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9" w15:restartNumberingAfterBreak="0">
    <w:nsid w:val="424A4CA9"/>
    <w:multiLevelType w:val="multilevel"/>
    <w:tmpl w:val="424A4CA9"/>
    <w:lvl w:ilvl="0">
      <w:start w:val="1"/>
      <w:numFmt w:val="lowerLetter"/>
      <w:lvlText w:val="%1)"/>
      <w:lvlJc w:val="left"/>
      <w:pPr>
        <w:ind w:left="360" w:hanging="360"/>
      </w:pPr>
      <w:rPr>
        <w:rFonts w:cs="Times New Roman" w:hint="default"/>
        <w:color w:val="000000" w:themeColor="text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0" w15:restartNumberingAfterBreak="0">
    <w:nsid w:val="43013660"/>
    <w:multiLevelType w:val="multilevel"/>
    <w:tmpl w:val="43013660"/>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1" w15:restartNumberingAfterBreak="0">
    <w:nsid w:val="432E7EB8"/>
    <w:multiLevelType w:val="multilevel"/>
    <w:tmpl w:val="432E7EB8"/>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2" w15:restartNumberingAfterBreak="0">
    <w:nsid w:val="43485356"/>
    <w:multiLevelType w:val="multilevel"/>
    <w:tmpl w:val="43485356"/>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3" w15:restartNumberingAfterBreak="0">
    <w:nsid w:val="43793228"/>
    <w:multiLevelType w:val="multilevel"/>
    <w:tmpl w:val="43793228"/>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4" w15:restartNumberingAfterBreak="0">
    <w:nsid w:val="43D87066"/>
    <w:multiLevelType w:val="multilevel"/>
    <w:tmpl w:val="43D87066"/>
    <w:lvl w:ilvl="0">
      <w:start w:val="1"/>
      <w:numFmt w:val="lowerLetter"/>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5" w15:restartNumberingAfterBreak="0">
    <w:nsid w:val="444B22EF"/>
    <w:multiLevelType w:val="multilevel"/>
    <w:tmpl w:val="444B22EF"/>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6" w15:restartNumberingAfterBreak="0">
    <w:nsid w:val="44B05241"/>
    <w:multiLevelType w:val="multilevel"/>
    <w:tmpl w:val="44B05241"/>
    <w:lvl w:ilvl="0">
      <w:start w:val="1"/>
      <w:numFmt w:val="lowerLetter"/>
      <w:lvlText w:val="%1）"/>
      <w:lvlJc w:val="left"/>
      <w:pPr>
        <w:ind w:left="786" w:hanging="360"/>
      </w:pPr>
      <w:rPr>
        <w:rFonts w:hint="default"/>
        <w:sz w:val="21"/>
      </w:r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67" w15:restartNumberingAfterBreak="0">
    <w:nsid w:val="45C438D9"/>
    <w:multiLevelType w:val="multilevel"/>
    <w:tmpl w:val="45C438D9"/>
    <w:lvl w:ilvl="0">
      <w:start w:val="1"/>
      <w:numFmt w:val="lowerLetter"/>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8" w15:restartNumberingAfterBreak="0">
    <w:nsid w:val="45EC3A53"/>
    <w:multiLevelType w:val="multilevel"/>
    <w:tmpl w:val="45EC3A53"/>
    <w:lvl w:ilvl="0">
      <w:start w:val="1"/>
      <w:numFmt w:val="lowerLetter"/>
      <w:lvlText w:val="%1）"/>
      <w:lvlJc w:val="left"/>
      <w:pPr>
        <w:ind w:left="840" w:hanging="420"/>
      </w:pPr>
      <w:rPr>
        <w:rFonts w:hint="default"/>
      </w:rPr>
    </w:lvl>
    <w:lvl w:ilvl="1">
      <w:start w:val="1"/>
      <w:numFmt w:val="lowerLetter"/>
      <w:lvlText w:val="%2）"/>
      <w:lvlJc w:val="left"/>
      <w:pPr>
        <w:ind w:left="1260" w:hanging="420"/>
      </w:pPr>
      <w:rPr>
        <w:rFonts w:hint="default"/>
      </w:r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9" w15:restartNumberingAfterBreak="0">
    <w:nsid w:val="46172D83"/>
    <w:multiLevelType w:val="multilevel"/>
    <w:tmpl w:val="46172D83"/>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0" w15:restartNumberingAfterBreak="0">
    <w:nsid w:val="46932CD8"/>
    <w:multiLevelType w:val="multilevel"/>
    <w:tmpl w:val="46932CD8"/>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1" w15:restartNumberingAfterBreak="0">
    <w:nsid w:val="46C005CE"/>
    <w:multiLevelType w:val="multilevel"/>
    <w:tmpl w:val="46C005CE"/>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2" w15:restartNumberingAfterBreak="0">
    <w:nsid w:val="46EA4192"/>
    <w:multiLevelType w:val="multilevel"/>
    <w:tmpl w:val="46EA4192"/>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3" w15:restartNumberingAfterBreak="0">
    <w:nsid w:val="48F81470"/>
    <w:multiLevelType w:val="multilevel"/>
    <w:tmpl w:val="48F81470"/>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4" w15:restartNumberingAfterBreak="0">
    <w:nsid w:val="49161586"/>
    <w:multiLevelType w:val="multilevel"/>
    <w:tmpl w:val="49161586"/>
    <w:lvl w:ilvl="0">
      <w:start w:val="1"/>
      <w:numFmt w:val="lowerLetter"/>
      <w:lvlText w:val="%1）"/>
      <w:lvlJc w:val="left"/>
      <w:pPr>
        <w:ind w:left="780" w:hanging="360"/>
      </w:pPr>
      <w:rPr>
        <w:rFonts w:ascii="宋体" w:eastAsia="宋体" w:hAnsi="宋体" w:hint="default"/>
        <w:b w:val="0"/>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5" w15:restartNumberingAfterBreak="0">
    <w:nsid w:val="49F21CC4"/>
    <w:multiLevelType w:val="multilevel"/>
    <w:tmpl w:val="49F21CC4"/>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6" w15:restartNumberingAfterBreak="0">
    <w:nsid w:val="4A2C3EEC"/>
    <w:multiLevelType w:val="multilevel"/>
    <w:tmpl w:val="4A2C3EEC"/>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7" w15:restartNumberingAfterBreak="0">
    <w:nsid w:val="4C423D25"/>
    <w:multiLevelType w:val="multilevel"/>
    <w:tmpl w:val="4C423D25"/>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8" w15:restartNumberingAfterBreak="0">
    <w:nsid w:val="4CC14CAF"/>
    <w:multiLevelType w:val="multilevel"/>
    <w:tmpl w:val="4CC14CAF"/>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9" w15:restartNumberingAfterBreak="0">
    <w:nsid w:val="4DB43E86"/>
    <w:multiLevelType w:val="multilevel"/>
    <w:tmpl w:val="4DB43E86"/>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decimal"/>
      <w:lvlText w:val="%3）"/>
      <w:lvlJc w:val="left"/>
      <w:pPr>
        <w:ind w:left="1680" w:hanging="420"/>
      </w:pPr>
      <w:rPr>
        <w:rFonts w:hint="default"/>
      </w:r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0" w15:restartNumberingAfterBreak="0">
    <w:nsid w:val="4E845103"/>
    <w:multiLevelType w:val="multilevel"/>
    <w:tmpl w:val="4E845103"/>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1" w15:restartNumberingAfterBreak="0">
    <w:nsid w:val="512D01A3"/>
    <w:multiLevelType w:val="multilevel"/>
    <w:tmpl w:val="512D01A3"/>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2" w15:restartNumberingAfterBreak="0">
    <w:nsid w:val="5230377C"/>
    <w:multiLevelType w:val="multilevel"/>
    <w:tmpl w:val="5230377C"/>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3" w15:restartNumberingAfterBreak="0">
    <w:nsid w:val="528F75D8"/>
    <w:multiLevelType w:val="multilevel"/>
    <w:tmpl w:val="528F75D8"/>
    <w:lvl w:ilvl="0">
      <w:start w:val="1"/>
      <w:numFmt w:val="decimal"/>
      <w:lvlText w:val="%1）"/>
      <w:lvlJc w:val="left"/>
      <w:pPr>
        <w:ind w:left="840" w:hanging="420"/>
      </w:pPr>
      <w:rPr>
        <w:rFonts w:ascii="宋体" w:eastAsia="宋体" w:hAnsi="宋体"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4" w15:restartNumberingAfterBreak="0">
    <w:nsid w:val="532E5C67"/>
    <w:multiLevelType w:val="multilevel"/>
    <w:tmpl w:val="7B1EA536"/>
    <w:lvl w:ilvl="0">
      <w:start w:val="1"/>
      <w:numFmt w:val="decimal"/>
      <w:lvlText w:val="%1）"/>
      <w:lvlJc w:val="left"/>
      <w:pPr>
        <w:ind w:left="988" w:hanging="420"/>
      </w:pPr>
      <w:rPr>
        <w:rFonts w:hint="default"/>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85" w15:restartNumberingAfterBreak="0">
    <w:nsid w:val="53BF09B3"/>
    <w:multiLevelType w:val="multilevel"/>
    <w:tmpl w:val="53BF09B3"/>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6" w15:restartNumberingAfterBreak="0">
    <w:nsid w:val="54806FF1"/>
    <w:multiLevelType w:val="multilevel"/>
    <w:tmpl w:val="35A24DA2"/>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7" w15:restartNumberingAfterBreak="0">
    <w:nsid w:val="553239AA"/>
    <w:multiLevelType w:val="multilevel"/>
    <w:tmpl w:val="553239A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8" w15:restartNumberingAfterBreak="0">
    <w:nsid w:val="553642C8"/>
    <w:multiLevelType w:val="multilevel"/>
    <w:tmpl w:val="553642C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9" w15:restartNumberingAfterBreak="0">
    <w:nsid w:val="55B25AF0"/>
    <w:multiLevelType w:val="multilevel"/>
    <w:tmpl w:val="55B25AF0"/>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0" w15:restartNumberingAfterBreak="0">
    <w:nsid w:val="56680D4D"/>
    <w:multiLevelType w:val="multilevel"/>
    <w:tmpl w:val="56680D4D"/>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1" w15:restartNumberingAfterBreak="0">
    <w:nsid w:val="59124055"/>
    <w:multiLevelType w:val="multilevel"/>
    <w:tmpl w:val="59124055"/>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2" w15:restartNumberingAfterBreak="0">
    <w:nsid w:val="5A232A4B"/>
    <w:multiLevelType w:val="multilevel"/>
    <w:tmpl w:val="5A232A4B"/>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3" w15:restartNumberingAfterBreak="0">
    <w:nsid w:val="5A9F43C7"/>
    <w:multiLevelType w:val="multilevel"/>
    <w:tmpl w:val="5A9F43C7"/>
    <w:lvl w:ilvl="0">
      <w:start w:val="1"/>
      <w:numFmt w:val="lowerLetter"/>
      <w:lvlText w:val="%1）"/>
      <w:lvlJc w:val="left"/>
      <w:pPr>
        <w:ind w:left="786" w:hanging="360"/>
      </w:pPr>
      <w:rPr>
        <w:rFonts w:hint="default"/>
      </w:r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94" w15:restartNumberingAfterBreak="0">
    <w:nsid w:val="5C974C3B"/>
    <w:multiLevelType w:val="multilevel"/>
    <w:tmpl w:val="5C974C3B"/>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5" w15:restartNumberingAfterBreak="0">
    <w:nsid w:val="5F9D5D54"/>
    <w:multiLevelType w:val="multilevel"/>
    <w:tmpl w:val="5F9D5D54"/>
    <w:lvl w:ilvl="0">
      <w:start w:val="1"/>
      <w:numFmt w:val="decimal"/>
      <w:lvlText w:val="%1）"/>
      <w:lvlJc w:val="left"/>
      <w:pPr>
        <w:ind w:left="780" w:hanging="360"/>
      </w:pPr>
      <w:rPr>
        <w:rFonts w:hint="default"/>
      </w:rPr>
    </w:lvl>
    <w:lvl w:ilvl="1">
      <w:start w:val="1"/>
      <w:numFmt w:val="decimal"/>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6" w15:restartNumberingAfterBreak="0">
    <w:nsid w:val="613F66FD"/>
    <w:multiLevelType w:val="multilevel"/>
    <w:tmpl w:val="613F66FD"/>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7" w15:restartNumberingAfterBreak="0">
    <w:nsid w:val="61653622"/>
    <w:multiLevelType w:val="multilevel"/>
    <w:tmpl w:val="61653622"/>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8" w15:restartNumberingAfterBreak="0">
    <w:nsid w:val="62970058"/>
    <w:multiLevelType w:val="multilevel"/>
    <w:tmpl w:val="62970058"/>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9" w15:restartNumberingAfterBreak="0">
    <w:nsid w:val="64E50399"/>
    <w:multiLevelType w:val="multilevel"/>
    <w:tmpl w:val="64E50399"/>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0" w15:restartNumberingAfterBreak="0">
    <w:nsid w:val="64F6777F"/>
    <w:multiLevelType w:val="multilevel"/>
    <w:tmpl w:val="64F6777F"/>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1" w15:restartNumberingAfterBreak="0">
    <w:nsid w:val="65CF0441"/>
    <w:multiLevelType w:val="multilevel"/>
    <w:tmpl w:val="65CF0441"/>
    <w:lvl w:ilvl="0">
      <w:start w:val="1"/>
      <w:numFmt w:val="decimalEnclosedCircle"/>
      <w:lvlText w:val="%1"/>
      <w:lvlJc w:val="left"/>
      <w:pPr>
        <w:ind w:left="900" w:hanging="420"/>
      </w:pPr>
      <w:rPr>
        <w:rFonts w:ascii="宋体" w:eastAsia="宋体" w:hAnsi="宋体" w:cs="Times New Roman"/>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2" w15:restartNumberingAfterBreak="0">
    <w:nsid w:val="67AD164A"/>
    <w:multiLevelType w:val="multilevel"/>
    <w:tmpl w:val="67AD164A"/>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3" w15:restartNumberingAfterBreak="0">
    <w:nsid w:val="680C5FCE"/>
    <w:multiLevelType w:val="multilevel"/>
    <w:tmpl w:val="680C5FCE"/>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4" w15:restartNumberingAfterBreak="0">
    <w:nsid w:val="6B2364C2"/>
    <w:multiLevelType w:val="multilevel"/>
    <w:tmpl w:val="6B2364C2"/>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5" w15:restartNumberingAfterBreak="0">
    <w:nsid w:val="6BD04DE1"/>
    <w:multiLevelType w:val="multilevel"/>
    <w:tmpl w:val="6BD04DE1"/>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6" w15:restartNumberingAfterBreak="0">
    <w:nsid w:val="6C82152B"/>
    <w:multiLevelType w:val="multilevel"/>
    <w:tmpl w:val="6C82152B"/>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7" w15:restartNumberingAfterBreak="0">
    <w:nsid w:val="6E434BF0"/>
    <w:multiLevelType w:val="multilevel"/>
    <w:tmpl w:val="6E434BF0"/>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8" w15:restartNumberingAfterBreak="0">
    <w:nsid w:val="6EFD3910"/>
    <w:multiLevelType w:val="multilevel"/>
    <w:tmpl w:val="6EFD3910"/>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9" w15:restartNumberingAfterBreak="0">
    <w:nsid w:val="6F002AC1"/>
    <w:multiLevelType w:val="multilevel"/>
    <w:tmpl w:val="6F002AC1"/>
    <w:lvl w:ilvl="0">
      <w:numFmt w:val="bullet"/>
      <w:lvlText w:val="●"/>
      <w:lvlJc w:val="left"/>
      <w:pPr>
        <w:ind w:left="840" w:hanging="420"/>
      </w:pPr>
      <w:rPr>
        <w:rFonts w:ascii="宋体" w:eastAsia="宋体" w:hAnsi="宋体" w:cs="Times New Roman" w:hint="eastAsia"/>
        <w:sz w:val="14"/>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0" w15:restartNumberingAfterBreak="0">
    <w:nsid w:val="6FD51ADF"/>
    <w:multiLevelType w:val="multilevel"/>
    <w:tmpl w:val="6FD51ADF"/>
    <w:lvl w:ilvl="0">
      <w:start w:val="1"/>
      <w:numFmt w:val="lowerLetter"/>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1" w15:restartNumberingAfterBreak="0">
    <w:nsid w:val="709845B9"/>
    <w:multiLevelType w:val="multilevel"/>
    <w:tmpl w:val="709845B9"/>
    <w:lvl w:ilvl="0">
      <w:start w:val="1"/>
      <w:numFmt w:val="lowerLetter"/>
      <w:lvlText w:val="%1）"/>
      <w:lvlJc w:val="left"/>
      <w:pPr>
        <w:ind w:left="840" w:hanging="420"/>
      </w:pPr>
      <w:rPr>
        <w:rFonts w:hint="default"/>
      </w:rPr>
    </w:lvl>
    <w:lvl w:ilvl="1">
      <w:start w:val="1"/>
      <w:numFmt w:val="lowerLetter"/>
      <w:lvlText w:val="%2）"/>
      <w:lvlJc w:val="left"/>
      <w:pPr>
        <w:ind w:left="1260" w:hanging="420"/>
      </w:pPr>
      <w:rPr>
        <w:rFonts w:hint="default"/>
      </w:r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2" w15:restartNumberingAfterBreak="0">
    <w:nsid w:val="711C0CA7"/>
    <w:multiLevelType w:val="multilevel"/>
    <w:tmpl w:val="711C0CA7"/>
    <w:lvl w:ilvl="0">
      <w:start w:val="1"/>
      <w:numFmt w:val="lowerLetter"/>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3" w15:restartNumberingAfterBreak="0">
    <w:nsid w:val="73AC6990"/>
    <w:multiLevelType w:val="multilevel"/>
    <w:tmpl w:val="73AC6990"/>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4" w15:restartNumberingAfterBreak="0">
    <w:nsid w:val="73FF4915"/>
    <w:multiLevelType w:val="multilevel"/>
    <w:tmpl w:val="73FF4915"/>
    <w:lvl w:ilvl="0">
      <w:start w:val="1"/>
      <w:numFmt w:val="decimal"/>
      <w:pStyle w:val="1"/>
      <w:lvlText w:val="%1"/>
      <w:lvlJc w:val="left"/>
      <w:pPr>
        <w:ind w:left="432" w:hanging="432"/>
      </w:pPr>
    </w:lvl>
    <w:lvl w:ilvl="1">
      <w:start w:val="1"/>
      <w:numFmt w:val="decimal"/>
      <w:pStyle w:val="20"/>
      <w:lvlText w:val="%1.%2"/>
      <w:lvlJc w:val="left"/>
      <w:pPr>
        <w:ind w:left="576" w:hanging="576"/>
      </w:pPr>
      <w:rPr>
        <w:color w:val="auto"/>
        <w:sz w:val="21"/>
      </w:rPr>
    </w:lvl>
    <w:lvl w:ilvl="2">
      <w:start w:val="1"/>
      <w:numFmt w:val="decimal"/>
      <w:pStyle w:val="3"/>
      <w:lvlText w:val="%1.%2.%3"/>
      <w:lvlJc w:val="left"/>
      <w:pPr>
        <w:ind w:left="862" w:hanging="720"/>
      </w:pPr>
      <w:rPr>
        <w:rFonts w:ascii="黑体" w:eastAsia="黑体" w:hAnsi="黑体"/>
        <w:sz w:val="21"/>
      </w:rPr>
    </w:lvl>
    <w:lvl w:ilvl="3">
      <w:start w:val="1"/>
      <w:numFmt w:val="decimal"/>
      <w:pStyle w:val="4"/>
      <w:lvlText w:val="%1.%2.%3.%4"/>
      <w:lvlJc w:val="left"/>
      <w:pPr>
        <w:ind w:left="864" w:hanging="864"/>
      </w:pPr>
      <w:rPr>
        <w:rFonts w:ascii="黑体" w:eastAsia="黑体" w:hAnsi="黑体"/>
        <w:sz w:val="21"/>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15" w15:restartNumberingAfterBreak="0">
    <w:nsid w:val="7437451A"/>
    <w:multiLevelType w:val="multilevel"/>
    <w:tmpl w:val="7437451A"/>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16" w15:restartNumberingAfterBreak="0">
    <w:nsid w:val="75744228"/>
    <w:multiLevelType w:val="multilevel"/>
    <w:tmpl w:val="75744228"/>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7" w15:restartNumberingAfterBreak="0">
    <w:nsid w:val="78AD5D2D"/>
    <w:multiLevelType w:val="multilevel"/>
    <w:tmpl w:val="78AD5D2D"/>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8" w15:restartNumberingAfterBreak="0">
    <w:nsid w:val="78EA6C15"/>
    <w:multiLevelType w:val="multilevel"/>
    <w:tmpl w:val="78EA6C15"/>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9" w15:restartNumberingAfterBreak="0">
    <w:nsid w:val="7E1957D9"/>
    <w:multiLevelType w:val="multilevel"/>
    <w:tmpl w:val="7E1957D9"/>
    <w:lvl w:ilvl="0">
      <w:start w:val="1"/>
      <w:numFmt w:val="decimal"/>
      <w:lvlText w:val="%1）"/>
      <w:lvlJc w:val="left"/>
      <w:pPr>
        <w:ind w:left="840" w:hanging="420"/>
      </w:pPr>
      <w:rPr>
        <w:rFonts w:hint="default"/>
        <w:sz w:val="21"/>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0" w15:restartNumberingAfterBreak="0">
    <w:nsid w:val="7EAF58AD"/>
    <w:multiLevelType w:val="multilevel"/>
    <w:tmpl w:val="7EAF58AD"/>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1" w15:restartNumberingAfterBreak="0">
    <w:nsid w:val="7FF825C4"/>
    <w:multiLevelType w:val="multilevel"/>
    <w:tmpl w:val="7FF825C4"/>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2" w15:restartNumberingAfterBreak="0">
    <w:nsid w:val="7FFB0CDC"/>
    <w:multiLevelType w:val="multilevel"/>
    <w:tmpl w:val="7FFB0CDC"/>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114"/>
  </w:num>
  <w:num w:numId="2">
    <w:abstractNumId w:val="0"/>
  </w:num>
  <w:num w:numId="3">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1"/>
  </w:num>
  <w:num w:numId="5">
    <w:abstractNumId w:val="85"/>
  </w:num>
  <w:num w:numId="6">
    <w:abstractNumId w:val="60"/>
  </w:num>
  <w:num w:numId="7">
    <w:abstractNumId w:val="113"/>
  </w:num>
  <w:num w:numId="8">
    <w:abstractNumId w:val="54"/>
  </w:num>
  <w:num w:numId="9">
    <w:abstractNumId w:val="70"/>
  </w:num>
  <w:num w:numId="10">
    <w:abstractNumId w:val="90"/>
  </w:num>
  <w:num w:numId="11">
    <w:abstractNumId w:val="59"/>
  </w:num>
  <w:num w:numId="12">
    <w:abstractNumId w:val="10"/>
  </w:num>
  <w:num w:numId="13">
    <w:abstractNumId w:val="112"/>
  </w:num>
  <w:num w:numId="14">
    <w:abstractNumId w:val="4"/>
  </w:num>
  <w:num w:numId="15">
    <w:abstractNumId w:val="29"/>
  </w:num>
  <w:num w:numId="16">
    <w:abstractNumId w:val="98"/>
  </w:num>
  <w:num w:numId="17">
    <w:abstractNumId w:val="41"/>
  </w:num>
  <w:num w:numId="18">
    <w:abstractNumId w:val="106"/>
  </w:num>
  <w:num w:numId="19">
    <w:abstractNumId w:val="72"/>
  </w:num>
  <w:num w:numId="20">
    <w:abstractNumId w:val="6"/>
  </w:num>
  <w:num w:numId="21">
    <w:abstractNumId w:val="20"/>
  </w:num>
  <w:num w:numId="22">
    <w:abstractNumId w:val="100"/>
  </w:num>
  <w:num w:numId="23">
    <w:abstractNumId w:val="18"/>
  </w:num>
  <w:num w:numId="24">
    <w:abstractNumId w:val="31"/>
  </w:num>
  <w:num w:numId="25">
    <w:abstractNumId w:val="77"/>
  </w:num>
  <w:num w:numId="26">
    <w:abstractNumId w:val="55"/>
  </w:num>
  <w:num w:numId="27">
    <w:abstractNumId w:val="71"/>
  </w:num>
  <w:num w:numId="28">
    <w:abstractNumId w:val="89"/>
  </w:num>
  <w:num w:numId="29">
    <w:abstractNumId w:val="62"/>
  </w:num>
  <w:num w:numId="30">
    <w:abstractNumId w:val="95"/>
  </w:num>
  <w:num w:numId="31">
    <w:abstractNumId w:val="79"/>
  </w:num>
  <w:num w:numId="32">
    <w:abstractNumId w:val="48"/>
  </w:num>
  <w:num w:numId="33">
    <w:abstractNumId w:val="92"/>
  </w:num>
  <w:num w:numId="34">
    <w:abstractNumId w:val="43"/>
  </w:num>
  <w:num w:numId="35">
    <w:abstractNumId w:val="81"/>
  </w:num>
  <w:num w:numId="36">
    <w:abstractNumId w:val="69"/>
  </w:num>
  <w:num w:numId="37">
    <w:abstractNumId w:val="52"/>
  </w:num>
  <w:num w:numId="38">
    <w:abstractNumId w:val="28"/>
  </w:num>
  <w:num w:numId="39">
    <w:abstractNumId w:val="80"/>
  </w:num>
  <w:num w:numId="40">
    <w:abstractNumId w:val="16"/>
  </w:num>
  <w:num w:numId="41">
    <w:abstractNumId w:val="32"/>
  </w:num>
  <w:num w:numId="42">
    <w:abstractNumId w:val="19"/>
  </w:num>
  <w:num w:numId="43">
    <w:abstractNumId w:val="118"/>
  </w:num>
  <w:num w:numId="44">
    <w:abstractNumId w:val="94"/>
  </w:num>
  <w:num w:numId="45">
    <w:abstractNumId w:val="56"/>
  </w:num>
  <w:num w:numId="46">
    <w:abstractNumId w:val="44"/>
  </w:num>
  <w:num w:numId="47">
    <w:abstractNumId w:val="109"/>
  </w:num>
  <w:num w:numId="48">
    <w:abstractNumId w:val="12"/>
  </w:num>
  <w:num w:numId="49">
    <w:abstractNumId w:val="99"/>
  </w:num>
  <w:num w:numId="50">
    <w:abstractNumId w:val="42"/>
  </w:num>
  <w:num w:numId="51">
    <w:abstractNumId w:val="104"/>
  </w:num>
  <w:num w:numId="52">
    <w:abstractNumId w:val="96"/>
  </w:num>
  <w:num w:numId="53">
    <w:abstractNumId w:val="5"/>
  </w:num>
  <w:num w:numId="54">
    <w:abstractNumId w:val="47"/>
  </w:num>
  <w:num w:numId="55">
    <w:abstractNumId w:val="97"/>
  </w:num>
  <w:num w:numId="56">
    <w:abstractNumId w:val="11"/>
  </w:num>
  <w:num w:numId="57">
    <w:abstractNumId w:val="67"/>
  </w:num>
  <w:num w:numId="58">
    <w:abstractNumId w:val="110"/>
  </w:num>
  <w:num w:numId="59">
    <w:abstractNumId w:val="8"/>
  </w:num>
  <w:num w:numId="60">
    <w:abstractNumId w:val="93"/>
  </w:num>
  <w:num w:numId="61">
    <w:abstractNumId w:val="88"/>
  </w:num>
  <w:num w:numId="62">
    <w:abstractNumId w:val="78"/>
  </w:num>
  <w:num w:numId="63">
    <w:abstractNumId w:val="35"/>
  </w:num>
  <w:num w:numId="64">
    <w:abstractNumId w:val="117"/>
  </w:num>
  <w:num w:numId="65">
    <w:abstractNumId w:val="58"/>
  </w:num>
  <w:num w:numId="66">
    <w:abstractNumId w:val="38"/>
  </w:num>
  <w:num w:numId="67">
    <w:abstractNumId w:val="57"/>
  </w:num>
  <w:num w:numId="68">
    <w:abstractNumId w:val="64"/>
  </w:num>
  <w:num w:numId="69">
    <w:abstractNumId w:val="75"/>
  </w:num>
  <w:num w:numId="70">
    <w:abstractNumId w:val="76"/>
  </w:num>
  <w:num w:numId="71">
    <w:abstractNumId w:val="65"/>
  </w:num>
  <w:num w:numId="72">
    <w:abstractNumId w:val="68"/>
  </w:num>
  <w:num w:numId="73">
    <w:abstractNumId w:val="120"/>
  </w:num>
  <w:num w:numId="74">
    <w:abstractNumId w:val="82"/>
  </w:num>
  <w:num w:numId="75">
    <w:abstractNumId w:val="122"/>
  </w:num>
  <w:num w:numId="76">
    <w:abstractNumId w:val="30"/>
  </w:num>
  <w:num w:numId="77">
    <w:abstractNumId w:val="33"/>
  </w:num>
  <w:num w:numId="78">
    <w:abstractNumId w:val="51"/>
  </w:num>
  <w:num w:numId="79">
    <w:abstractNumId w:val="39"/>
  </w:num>
  <w:num w:numId="80">
    <w:abstractNumId w:val="108"/>
  </w:num>
  <w:num w:numId="81">
    <w:abstractNumId w:val="63"/>
  </w:num>
  <w:num w:numId="82">
    <w:abstractNumId w:val="27"/>
  </w:num>
  <w:num w:numId="83">
    <w:abstractNumId w:val="87"/>
  </w:num>
  <w:num w:numId="84">
    <w:abstractNumId w:val="102"/>
  </w:num>
  <w:num w:numId="85">
    <w:abstractNumId w:val="9"/>
  </w:num>
  <w:num w:numId="86">
    <w:abstractNumId w:val="61"/>
  </w:num>
  <w:num w:numId="87">
    <w:abstractNumId w:val="21"/>
  </w:num>
  <w:num w:numId="88">
    <w:abstractNumId w:val="36"/>
  </w:num>
  <w:num w:numId="89">
    <w:abstractNumId w:val="91"/>
  </w:num>
  <w:num w:numId="90">
    <w:abstractNumId w:val="66"/>
  </w:num>
  <w:num w:numId="91">
    <w:abstractNumId w:val="119"/>
  </w:num>
  <w:num w:numId="92">
    <w:abstractNumId w:val="15"/>
  </w:num>
  <w:num w:numId="93">
    <w:abstractNumId w:val="111"/>
  </w:num>
  <w:num w:numId="94">
    <w:abstractNumId w:val="105"/>
  </w:num>
  <w:num w:numId="95">
    <w:abstractNumId w:val="103"/>
  </w:num>
  <w:num w:numId="96">
    <w:abstractNumId w:val="107"/>
  </w:num>
  <w:num w:numId="97">
    <w:abstractNumId w:val="37"/>
  </w:num>
  <w:num w:numId="98">
    <w:abstractNumId w:val="116"/>
  </w:num>
  <w:num w:numId="99">
    <w:abstractNumId w:val="45"/>
  </w:num>
  <w:num w:numId="100">
    <w:abstractNumId w:val="73"/>
  </w:num>
  <w:num w:numId="101">
    <w:abstractNumId w:val="74"/>
  </w:num>
  <w:num w:numId="102">
    <w:abstractNumId w:val="53"/>
  </w:num>
  <w:num w:numId="103">
    <w:abstractNumId w:val="115"/>
  </w:num>
  <w:num w:numId="104">
    <w:abstractNumId w:val="34"/>
  </w:num>
  <w:num w:numId="105">
    <w:abstractNumId w:val="49"/>
  </w:num>
  <w:num w:numId="106">
    <w:abstractNumId w:val="83"/>
  </w:num>
  <w:num w:numId="107">
    <w:abstractNumId w:val="13"/>
  </w:num>
  <w:num w:numId="108">
    <w:abstractNumId w:val="25"/>
  </w:num>
  <w:num w:numId="109">
    <w:abstractNumId w:val="14"/>
  </w:num>
  <w:num w:numId="110">
    <w:abstractNumId w:val="40"/>
  </w:num>
  <w:num w:numId="111">
    <w:abstractNumId w:val="1"/>
  </w:num>
  <w:num w:numId="112">
    <w:abstractNumId w:val="3"/>
  </w:num>
  <w:num w:numId="113">
    <w:abstractNumId w:val="2"/>
  </w:num>
  <w:num w:numId="114">
    <w:abstractNumId w:val="46"/>
  </w:num>
  <w:num w:numId="115">
    <w:abstractNumId w:val="50"/>
  </w:num>
  <w:num w:numId="116">
    <w:abstractNumId w:val="101"/>
  </w:num>
  <w:num w:numId="117">
    <w:abstractNumId w:val="7"/>
  </w:num>
  <w:num w:numId="118">
    <w:abstractNumId w:val="114"/>
  </w:num>
  <w:num w:numId="119">
    <w:abstractNumId w:val="26"/>
  </w:num>
  <w:num w:numId="120">
    <w:abstractNumId w:val="24"/>
  </w:num>
  <w:num w:numId="121">
    <w:abstractNumId w:val="23"/>
  </w:num>
  <w:num w:numId="122">
    <w:abstractNumId w:val="84"/>
  </w:num>
  <w:num w:numId="123">
    <w:abstractNumId w:val="22"/>
  </w:num>
  <w:num w:numId="124">
    <w:abstractNumId w:val="86"/>
  </w:num>
  <w:num w:numId="125">
    <w:abstractNumId w:val="17"/>
  </w:num>
  <w:num w:numId="126">
    <w:abstractNumId w:val="114"/>
  </w:num>
  <w:num w:numId="127">
    <w:abstractNumId w:val="114"/>
  </w:num>
  <w:num w:numId="128">
    <w:abstractNumId w:val="114"/>
  </w:num>
  <w:num w:numId="129">
    <w:abstractNumId w:val="114"/>
  </w:num>
  <w:num w:numId="130">
    <w:abstractNumId w:val="114"/>
  </w:num>
  <w:num w:numId="131">
    <w:abstractNumId w:val="114"/>
  </w:num>
  <w:num w:numId="132">
    <w:abstractNumId w:val="114"/>
  </w:num>
  <w:numIdMacAtCleanup w:val="13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ubiaolong">
    <w15:presenceInfo w15:providerId="None" w15:userId="subiaolong"/>
  </w15:person>
  <w15:person w15:author="周俊">
    <w15:presenceInfo w15:providerId="AD" w15:userId="S-1-5-21-611768835-4030826470-3149760904-128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trackRevisions/>
  <w:defaultTabStop w:val="420"/>
  <w:evenAndOddHeaders/>
  <w:drawingGridVerticalSpacing w:val="156"/>
  <w:displayHorizontalDrawingGridEvery w:val="0"/>
  <w:displayVerticalDrawingGridEvery w:val="2"/>
  <w:characterSpacingControl w:val="compressPunctuation"/>
  <w:doNotValidateAgainstSchema/>
  <w:doNotDemarcateInvalidXml/>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99C"/>
    <w:rsid w:val="00001E27"/>
    <w:rsid w:val="00002437"/>
    <w:rsid w:val="00002977"/>
    <w:rsid w:val="00004424"/>
    <w:rsid w:val="000050DD"/>
    <w:rsid w:val="00005757"/>
    <w:rsid w:val="00005958"/>
    <w:rsid w:val="00006B5D"/>
    <w:rsid w:val="0000727F"/>
    <w:rsid w:val="000072CE"/>
    <w:rsid w:val="00010628"/>
    <w:rsid w:val="0001065F"/>
    <w:rsid w:val="00011A01"/>
    <w:rsid w:val="00011D99"/>
    <w:rsid w:val="00012506"/>
    <w:rsid w:val="0001303D"/>
    <w:rsid w:val="00013C01"/>
    <w:rsid w:val="0001414B"/>
    <w:rsid w:val="00014B66"/>
    <w:rsid w:val="000162AA"/>
    <w:rsid w:val="00016395"/>
    <w:rsid w:val="000167FD"/>
    <w:rsid w:val="000175D0"/>
    <w:rsid w:val="00017EC6"/>
    <w:rsid w:val="00020414"/>
    <w:rsid w:val="00020B0E"/>
    <w:rsid w:val="00021C49"/>
    <w:rsid w:val="00021CD7"/>
    <w:rsid w:val="00023529"/>
    <w:rsid w:val="00024CF6"/>
    <w:rsid w:val="00025588"/>
    <w:rsid w:val="00025B85"/>
    <w:rsid w:val="0002601F"/>
    <w:rsid w:val="00026455"/>
    <w:rsid w:val="00026EBB"/>
    <w:rsid w:val="0002749E"/>
    <w:rsid w:val="00027A3E"/>
    <w:rsid w:val="00027B14"/>
    <w:rsid w:val="000303DA"/>
    <w:rsid w:val="00031CE5"/>
    <w:rsid w:val="00033C24"/>
    <w:rsid w:val="00033CC4"/>
    <w:rsid w:val="00034539"/>
    <w:rsid w:val="0003468C"/>
    <w:rsid w:val="000348E8"/>
    <w:rsid w:val="00034C56"/>
    <w:rsid w:val="00035654"/>
    <w:rsid w:val="000361C7"/>
    <w:rsid w:val="000363F8"/>
    <w:rsid w:val="00036CCB"/>
    <w:rsid w:val="00036F09"/>
    <w:rsid w:val="00037FF8"/>
    <w:rsid w:val="00041276"/>
    <w:rsid w:val="00041ECC"/>
    <w:rsid w:val="00043548"/>
    <w:rsid w:val="00043AF8"/>
    <w:rsid w:val="00043EB1"/>
    <w:rsid w:val="000460E0"/>
    <w:rsid w:val="00046BA0"/>
    <w:rsid w:val="00046C7A"/>
    <w:rsid w:val="0004743D"/>
    <w:rsid w:val="00050193"/>
    <w:rsid w:val="0005172C"/>
    <w:rsid w:val="0005270F"/>
    <w:rsid w:val="0005354E"/>
    <w:rsid w:val="000537CA"/>
    <w:rsid w:val="000541D1"/>
    <w:rsid w:val="000565FE"/>
    <w:rsid w:val="00056EC7"/>
    <w:rsid w:val="00057F9A"/>
    <w:rsid w:val="00061BB4"/>
    <w:rsid w:val="00061F45"/>
    <w:rsid w:val="0006355B"/>
    <w:rsid w:val="0006405F"/>
    <w:rsid w:val="000644EE"/>
    <w:rsid w:val="00064705"/>
    <w:rsid w:val="00064D88"/>
    <w:rsid w:val="00065AFB"/>
    <w:rsid w:val="0006609A"/>
    <w:rsid w:val="000660BD"/>
    <w:rsid w:val="0006662C"/>
    <w:rsid w:val="00066AEF"/>
    <w:rsid w:val="00066D51"/>
    <w:rsid w:val="000674D7"/>
    <w:rsid w:val="000675F0"/>
    <w:rsid w:val="0007030F"/>
    <w:rsid w:val="00072203"/>
    <w:rsid w:val="0007402A"/>
    <w:rsid w:val="00075F91"/>
    <w:rsid w:val="00076863"/>
    <w:rsid w:val="00077273"/>
    <w:rsid w:val="00077635"/>
    <w:rsid w:val="00081913"/>
    <w:rsid w:val="000835FC"/>
    <w:rsid w:val="0008547E"/>
    <w:rsid w:val="00086406"/>
    <w:rsid w:val="00087B30"/>
    <w:rsid w:val="000910FD"/>
    <w:rsid w:val="0009137B"/>
    <w:rsid w:val="0009143A"/>
    <w:rsid w:val="000939E0"/>
    <w:rsid w:val="000955F8"/>
    <w:rsid w:val="00095713"/>
    <w:rsid w:val="00096EC6"/>
    <w:rsid w:val="000976E3"/>
    <w:rsid w:val="000978DD"/>
    <w:rsid w:val="00097C13"/>
    <w:rsid w:val="000A17BD"/>
    <w:rsid w:val="000A3D99"/>
    <w:rsid w:val="000A4D75"/>
    <w:rsid w:val="000A51E6"/>
    <w:rsid w:val="000B0375"/>
    <w:rsid w:val="000B06AA"/>
    <w:rsid w:val="000B096E"/>
    <w:rsid w:val="000B11E1"/>
    <w:rsid w:val="000B1651"/>
    <w:rsid w:val="000B27AA"/>
    <w:rsid w:val="000B2BE0"/>
    <w:rsid w:val="000B39BD"/>
    <w:rsid w:val="000B41E1"/>
    <w:rsid w:val="000B72C0"/>
    <w:rsid w:val="000B7303"/>
    <w:rsid w:val="000B73F6"/>
    <w:rsid w:val="000B7635"/>
    <w:rsid w:val="000B790F"/>
    <w:rsid w:val="000C0386"/>
    <w:rsid w:val="000C0C85"/>
    <w:rsid w:val="000C3718"/>
    <w:rsid w:val="000C5C24"/>
    <w:rsid w:val="000C6003"/>
    <w:rsid w:val="000C62DE"/>
    <w:rsid w:val="000C6337"/>
    <w:rsid w:val="000C773D"/>
    <w:rsid w:val="000D190A"/>
    <w:rsid w:val="000D2AC3"/>
    <w:rsid w:val="000D3538"/>
    <w:rsid w:val="000D4C5B"/>
    <w:rsid w:val="000D52DE"/>
    <w:rsid w:val="000D6C50"/>
    <w:rsid w:val="000E2D90"/>
    <w:rsid w:val="000E3090"/>
    <w:rsid w:val="000E36E7"/>
    <w:rsid w:val="000E38D1"/>
    <w:rsid w:val="000E3FFA"/>
    <w:rsid w:val="000E42DA"/>
    <w:rsid w:val="000E4723"/>
    <w:rsid w:val="000E644F"/>
    <w:rsid w:val="000E705C"/>
    <w:rsid w:val="000E7811"/>
    <w:rsid w:val="000E7C1F"/>
    <w:rsid w:val="000F08FA"/>
    <w:rsid w:val="000F4681"/>
    <w:rsid w:val="000F5049"/>
    <w:rsid w:val="000F5272"/>
    <w:rsid w:val="000F5376"/>
    <w:rsid w:val="000F59FC"/>
    <w:rsid w:val="000F5B2D"/>
    <w:rsid w:val="000F5B7D"/>
    <w:rsid w:val="000F6028"/>
    <w:rsid w:val="000F6BEC"/>
    <w:rsid w:val="000F6FD6"/>
    <w:rsid w:val="000F7276"/>
    <w:rsid w:val="000F78EC"/>
    <w:rsid w:val="0010267A"/>
    <w:rsid w:val="0010272E"/>
    <w:rsid w:val="00103345"/>
    <w:rsid w:val="00103F05"/>
    <w:rsid w:val="0010470B"/>
    <w:rsid w:val="0011119E"/>
    <w:rsid w:val="001116FE"/>
    <w:rsid w:val="00112C65"/>
    <w:rsid w:val="00114257"/>
    <w:rsid w:val="0011564F"/>
    <w:rsid w:val="00115695"/>
    <w:rsid w:val="0011662A"/>
    <w:rsid w:val="0011715E"/>
    <w:rsid w:val="00117504"/>
    <w:rsid w:val="001178B9"/>
    <w:rsid w:val="001179CC"/>
    <w:rsid w:val="0012006F"/>
    <w:rsid w:val="00120941"/>
    <w:rsid w:val="001218E1"/>
    <w:rsid w:val="00121D42"/>
    <w:rsid w:val="00121D6C"/>
    <w:rsid w:val="0012210D"/>
    <w:rsid w:val="00122126"/>
    <w:rsid w:val="0012234F"/>
    <w:rsid w:val="00122725"/>
    <w:rsid w:val="00122E88"/>
    <w:rsid w:val="00123A62"/>
    <w:rsid w:val="00123E7B"/>
    <w:rsid w:val="0012425F"/>
    <w:rsid w:val="00125044"/>
    <w:rsid w:val="001251E2"/>
    <w:rsid w:val="00125270"/>
    <w:rsid w:val="001279ED"/>
    <w:rsid w:val="00127DDE"/>
    <w:rsid w:val="001305BE"/>
    <w:rsid w:val="00135624"/>
    <w:rsid w:val="00135FED"/>
    <w:rsid w:val="001361B7"/>
    <w:rsid w:val="0013663D"/>
    <w:rsid w:val="001366B0"/>
    <w:rsid w:val="001378D4"/>
    <w:rsid w:val="00140FCD"/>
    <w:rsid w:val="0014165A"/>
    <w:rsid w:val="001435F2"/>
    <w:rsid w:val="00144644"/>
    <w:rsid w:val="00145B55"/>
    <w:rsid w:val="001468A0"/>
    <w:rsid w:val="0014714D"/>
    <w:rsid w:val="001508CB"/>
    <w:rsid w:val="00151397"/>
    <w:rsid w:val="001530E3"/>
    <w:rsid w:val="001543C9"/>
    <w:rsid w:val="001563D2"/>
    <w:rsid w:val="00156517"/>
    <w:rsid w:val="00156B58"/>
    <w:rsid w:val="00156BF8"/>
    <w:rsid w:val="00157B75"/>
    <w:rsid w:val="00164DC2"/>
    <w:rsid w:val="0016629D"/>
    <w:rsid w:val="001666BA"/>
    <w:rsid w:val="00167A2C"/>
    <w:rsid w:val="0017220A"/>
    <w:rsid w:val="0017221E"/>
    <w:rsid w:val="00172A27"/>
    <w:rsid w:val="00173018"/>
    <w:rsid w:val="001735AB"/>
    <w:rsid w:val="00174025"/>
    <w:rsid w:val="00174324"/>
    <w:rsid w:val="001744EB"/>
    <w:rsid w:val="00177852"/>
    <w:rsid w:val="001778E7"/>
    <w:rsid w:val="00180E70"/>
    <w:rsid w:val="00181080"/>
    <w:rsid w:val="00181246"/>
    <w:rsid w:val="00181A02"/>
    <w:rsid w:val="00181D8F"/>
    <w:rsid w:val="00181E5F"/>
    <w:rsid w:val="001826D9"/>
    <w:rsid w:val="00182F5F"/>
    <w:rsid w:val="00183E7F"/>
    <w:rsid w:val="00183EBC"/>
    <w:rsid w:val="00191752"/>
    <w:rsid w:val="00192D66"/>
    <w:rsid w:val="001946AF"/>
    <w:rsid w:val="00195E5C"/>
    <w:rsid w:val="0019778C"/>
    <w:rsid w:val="00197CAB"/>
    <w:rsid w:val="001A0C3D"/>
    <w:rsid w:val="001A15B8"/>
    <w:rsid w:val="001A1FD6"/>
    <w:rsid w:val="001A3438"/>
    <w:rsid w:val="001A4D95"/>
    <w:rsid w:val="001A4F41"/>
    <w:rsid w:val="001A5068"/>
    <w:rsid w:val="001A6230"/>
    <w:rsid w:val="001A655D"/>
    <w:rsid w:val="001A69AC"/>
    <w:rsid w:val="001A7428"/>
    <w:rsid w:val="001A76E1"/>
    <w:rsid w:val="001A7DA7"/>
    <w:rsid w:val="001A7EFC"/>
    <w:rsid w:val="001B05AE"/>
    <w:rsid w:val="001B069D"/>
    <w:rsid w:val="001B0DC0"/>
    <w:rsid w:val="001B20EF"/>
    <w:rsid w:val="001B3892"/>
    <w:rsid w:val="001B47AF"/>
    <w:rsid w:val="001B4E97"/>
    <w:rsid w:val="001B6692"/>
    <w:rsid w:val="001B7D66"/>
    <w:rsid w:val="001C0784"/>
    <w:rsid w:val="001C08C7"/>
    <w:rsid w:val="001C142C"/>
    <w:rsid w:val="001C4506"/>
    <w:rsid w:val="001C7DE5"/>
    <w:rsid w:val="001D138B"/>
    <w:rsid w:val="001D18D5"/>
    <w:rsid w:val="001D1AA1"/>
    <w:rsid w:val="001D1E67"/>
    <w:rsid w:val="001D28B0"/>
    <w:rsid w:val="001D3488"/>
    <w:rsid w:val="001D36BC"/>
    <w:rsid w:val="001D3D00"/>
    <w:rsid w:val="001D49E3"/>
    <w:rsid w:val="001D56E3"/>
    <w:rsid w:val="001D596B"/>
    <w:rsid w:val="001D5BA0"/>
    <w:rsid w:val="001D659F"/>
    <w:rsid w:val="001D6DC8"/>
    <w:rsid w:val="001D751E"/>
    <w:rsid w:val="001D7ABA"/>
    <w:rsid w:val="001E02C6"/>
    <w:rsid w:val="001E1C51"/>
    <w:rsid w:val="001E34C3"/>
    <w:rsid w:val="001E47E0"/>
    <w:rsid w:val="001E49C9"/>
    <w:rsid w:val="001E4B29"/>
    <w:rsid w:val="001E5DF5"/>
    <w:rsid w:val="001E762C"/>
    <w:rsid w:val="001E784B"/>
    <w:rsid w:val="001F0565"/>
    <w:rsid w:val="001F4542"/>
    <w:rsid w:val="001F49BE"/>
    <w:rsid w:val="001F54B0"/>
    <w:rsid w:val="001F5BE4"/>
    <w:rsid w:val="00201B28"/>
    <w:rsid w:val="00201DCB"/>
    <w:rsid w:val="002020D4"/>
    <w:rsid w:val="00202703"/>
    <w:rsid w:val="0020336C"/>
    <w:rsid w:val="00203632"/>
    <w:rsid w:val="00204B68"/>
    <w:rsid w:val="00205431"/>
    <w:rsid w:val="0020691E"/>
    <w:rsid w:val="00207316"/>
    <w:rsid w:val="00207ED2"/>
    <w:rsid w:val="00210D31"/>
    <w:rsid w:val="00211643"/>
    <w:rsid w:val="00212355"/>
    <w:rsid w:val="002135AB"/>
    <w:rsid w:val="002143DD"/>
    <w:rsid w:val="00216750"/>
    <w:rsid w:val="00220737"/>
    <w:rsid w:val="0022105F"/>
    <w:rsid w:val="00222015"/>
    <w:rsid w:val="00222921"/>
    <w:rsid w:val="00222FC3"/>
    <w:rsid w:val="002236D2"/>
    <w:rsid w:val="00223802"/>
    <w:rsid w:val="00224909"/>
    <w:rsid w:val="00224CFE"/>
    <w:rsid w:val="00224E1B"/>
    <w:rsid w:val="0022661A"/>
    <w:rsid w:val="002272B0"/>
    <w:rsid w:val="00230050"/>
    <w:rsid w:val="002319A0"/>
    <w:rsid w:val="00232349"/>
    <w:rsid w:val="0023303D"/>
    <w:rsid w:val="002330AF"/>
    <w:rsid w:val="002330F9"/>
    <w:rsid w:val="00234181"/>
    <w:rsid w:val="002349A0"/>
    <w:rsid w:val="002351DB"/>
    <w:rsid w:val="0023663A"/>
    <w:rsid w:val="00240985"/>
    <w:rsid w:val="00240BB2"/>
    <w:rsid w:val="00241146"/>
    <w:rsid w:val="00241BE8"/>
    <w:rsid w:val="002422AC"/>
    <w:rsid w:val="00242585"/>
    <w:rsid w:val="00242850"/>
    <w:rsid w:val="0024291A"/>
    <w:rsid w:val="00244517"/>
    <w:rsid w:val="00244AC0"/>
    <w:rsid w:val="0024677E"/>
    <w:rsid w:val="00246D98"/>
    <w:rsid w:val="00252930"/>
    <w:rsid w:val="00252B6D"/>
    <w:rsid w:val="002541B3"/>
    <w:rsid w:val="002545A1"/>
    <w:rsid w:val="002550D0"/>
    <w:rsid w:val="002558E6"/>
    <w:rsid w:val="00255D6A"/>
    <w:rsid w:val="00256E49"/>
    <w:rsid w:val="002609BE"/>
    <w:rsid w:val="00260E98"/>
    <w:rsid w:val="00261AC4"/>
    <w:rsid w:val="00261E83"/>
    <w:rsid w:val="00262622"/>
    <w:rsid w:val="00264CC9"/>
    <w:rsid w:val="002657EE"/>
    <w:rsid w:val="00265C4C"/>
    <w:rsid w:val="00266545"/>
    <w:rsid w:val="00271BB5"/>
    <w:rsid w:val="002750A9"/>
    <w:rsid w:val="002753EE"/>
    <w:rsid w:val="002758C0"/>
    <w:rsid w:val="002770F4"/>
    <w:rsid w:val="002777DC"/>
    <w:rsid w:val="00277E6A"/>
    <w:rsid w:val="00280780"/>
    <w:rsid w:val="0028200E"/>
    <w:rsid w:val="002838AD"/>
    <w:rsid w:val="00284AA8"/>
    <w:rsid w:val="00287115"/>
    <w:rsid w:val="002871A8"/>
    <w:rsid w:val="002872BB"/>
    <w:rsid w:val="00287660"/>
    <w:rsid w:val="002876F7"/>
    <w:rsid w:val="00287E05"/>
    <w:rsid w:val="00290404"/>
    <w:rsid w:val="00293D70"/>
    <w:rsid w:val="00293E1A"/>
    <w:rsid w:val="0029424B"/>
    <w:rsid w:val="00294266"/>
    <w:rsid w:val="00295486"/>
    <w:rsid w:val="00295F8F"/>
    <w:rsid w:val="00295FD4"/>
    <w:rsid w:val="00296018"/>
    <w:rsid w:val="00296CD3"/>
    <w:rsid w:val="002A012C"/>
    <w:rsid w:val="002A196C"/>
    <w:rsid w:val="002A1B7C"/>
    <w:rsid w:val="002A204B"/>
    <w:rsid w:val="002A29A3"/>
    <w:rsid w:val="002A3526"/>
    <w:rsid w:val="002A38C5"/>
    <w:rsid w:val="002A3CC9"/>
    <w:rsid w:val="002A3E00"/>
    <w:rsid w:val="002A3EF4"/>
    <w:rsid w:val="002A3F76"/>
    <w:rsid w:val="002A5080"/>
    <w:rsid w:val="002A6710"/>
    <w:rsid w:val="002A7244"/>
    <w:rsid w:val="002A7810"/>
    <w:rsid w:val="002B04F7"/>
    <w:rsid w:val="002B11A2"/>
    <w:rsid w:val="002B1313"/>
    <w:rsid w:val="002B1376"/>
    <w:rsid w:val="002B2BB5"/>
    <w:rsid w:val="002B36FE"/>
    <w:rsid w:val="002B372D"/>
    <w:rsid w:val="002B5C46"/>
    <w:rsid w:val="002B5C7B"/>
    <w:rsid w:val="002B5D04"/>
    <w:rsid w:val="002B6F61"/>
    <w:rsid w:val="002B7687"/>
    <w:rsid w:val="002C113D"/>
    <w:rsid w:val="002C3234"/>
    <w:rsid w:val="002C3D72"/>
    <w:rsid w:val="002C40A6"/>
    <w:rsid w:val="002C48F7"/>
    <w:rsid w:val="002C5203"/>
    <w:rsid w:val="002C53F8"/>
    <w:rsid w:val="002C57A2"/>
    <w:rsid w:val="002C6171"/>
    <w:rsid w:val="002C63F0"/>
    <w:rsid w:val="002C6F5A"/>
    <w:rsid w:val="002C7749"/>
    <w:rsid w:val="002C786E"/>
    <w:rsid w:val="002C7983"/>
    <w:rsid w:val="002D0CD2"/>
    <w:rsid w:val="002D159E"/>
    <w:rsid w:val="002D2184"/>
    <w:rsid w:val="002D24BA"/>
    <w:rsid w:val="002D2B67"/>
    <w:rsid w:val="002D2CE5"/>
    <w:rsid w:val="002D3FA4"/>
    <w:rsid w:val="002D5363"/>
    <w:rsid w:val="002D568B"/>
    <w:rsid w:val="002D56CF"/>
    <w:rsid w:val="002D5990"/>
    <w:rsid w:val="002D6BA8"/>
    <w:rsid w:val="002D6D02"/>
    <w:rsid w:val="002E1770"/>
    <w:rsid w:val="002E25B0"/>
    <w:rsid w:val="002E2E13"/>
    <w:rsid w:val="002E4193"/>
    <w:rsid w:val="002E443D"/>
    <w:rsid w:val="002E76BA"/>
    <w:rsid w:val="002E77CC"/>
    <w:rsid w:val="002F00A6"/>
    <w:rsid w:val="002F0149"/>
    <w:rsid w:val="002F09F7"/>
    <w:rsid w:val="002F4739"/>
    <w:rsid w:val="002F53A1"/>
    <w:rsid w:val="0030116D"/>
    <w:rsid w:val="003014BF"/>
    <w:rsid w:val="003035CB"/>
    <w:rsid w:val="00303BB8"/>
    <w:rsid w:val="00303C7A"/>
    <w:rsid w:val="00304187"/>
    <w:rsid w:val="003045AB"/>
    <w:rsid w:val="003046D1"/>
    <w:rsid w:val="003049A4"/>
    <w:rsid w:val="00305054"/>
    <w:rsid w:val="00305679"/>
    <w:rsid w:val="00306209"/>
    <w:rsid w:val="00306336"/>
    <w:rsid w:val="00310505"/>
    <w:rsid w:val="0031073B"/>
    <w:rsid w:val="00310F69"/>
    <w:rsid w:val="003114CF"/>
    <w:rsid w:val="00313BCD"/>
    <w:rsid w:val="00313C7B"/>
    <w:rsid w:val="003143B0"/>
    <w:rsid w:val="0031634E"/>
    <w:rsid w:val="003169E7"/>
    <w:rsid w:val="00316D53"/>
    <w:rsid w:val="0031762C"/>
    <w:rsid w:val="00317C48"/>
    <w:rsid w:val="003208CE"/>
    <w:rsid w:val="0032104E"/>
    <w:rsid w:val="003221F9"/>
    <w:rsid w:val="003235A8"/>
    <w:rsid w:val="003241AD"/>
    <w:rsid w:val="00324722"/>
    <w:rsid w:val="00325C7D"/>
    <w:rsid w:val="003265A0"/>
    <w:rsid w:val="00326875"/>
    <w:rsid w:val="00326EA5"/>
    <w:rsid w:val="003271A1"/>
    <w:rsid w:val="00327E84"/>
    <w:rsid w:val="00331236"/>
    <w:rsid w:val="0033124F"/>
    <w:rsid w:val="00331765"/>
    <w:rsid w:val="00331850"/>
    <w:rsid w:val="003318BE"/>
    <w:rsid w:val="00331C41"/>
    <w:rsid w:val="003331E4"/>
    <w:rsid w:val="00334698"/>
    <w:rsid w:val="00334AA2"/>
    <w:rsid w:val="00335FB7"/>
    <w:rsid w:val="00337BDE"/>
    <w:rsid w:val="0034103F"/>
    <w:rsid w:val="00342081"/>
    <w:rsid w:val="003422A2"/>
    <w:rsid w:val="00342F85"/>
    <w:rsid w:val="00342FFA"/>
    <w:rsid w:val="00343A0E"/>
    <w:rsid w:val="00343B0F"/>
    <w:rsid w:val="00345D18"/>
    <w:rsid w:val="00345D6D"/>
    <w:rsid w:val="00346B6A"/>
    <w:rsid w:val="0034727F"/>
    <w:rsid w:val="00351D8E"/>
    <w:rsid w:val="00351F4A"/>
    <w:rsid w:val="00352C33"/>
    <w:rsid w:val="00352E8C"/>
    <w:rsid w:val="00352EDF"/>
    <w:rsid w:val="003542ED"/>
    <w:rsid w:val="00354781"/>
    <w:rsid w:val="00354DF3"/>
    <w:rsid w:val="00355261"/>
    <w:rsid w:val="0035563A"/>
    <w:rsid w:val="00356140"/>
    <w:rsid w:val="00356C13"/>
    <w:rsid w:val="003570A4"/>
    <w:rsid w:val="00357731"/>
    <w:rsid w:val="00360354"/>
    <w:rsid w:val="00360A62"/>
    <w:rsid w:val="00360D9E"/>
    <w:rsid w:val="003611CF"/>
    <w:rsid w:val="00361C10"/>
    <w:rsid w:val="00361C51"/>
    <w:rsid w:val="00362134"/>
    <w:rsid w:val="00365716"/>
    <w:rsid w:val="003657C4"/>
    <w:rsid w:val="003661F6"/>
    <w:rsid w:val="003665BB"/>
    <w:rsid w:val="003672A6"/>
    <w:rsid w:val="0036747B"/>
    <w:rsid w:val="003720D4"/>
    <w:rsid w:val="00372589"/>
    <w:rsid w:val="00374FF6"/>
    <w:rsid w:val="003759C6"/>
    <w:rsid w:val="00376879"/>
    <w:rsid w:val="003775D4"/>
    <w:rsid w:val="0038084D"/>
    <w:rsid w:val="0038131E"/>
    <w:rsid w:val="0038142D"/>
    <w:rsid w:val="00382D8D"/>
    <w:rsid w:val="00382E64"/>
    <w:rsid w:val="003836E1"/>
    <w:rsid w:val="00384374"/>
    <w:rsid w:val="00386EAE"/>
    <w:rsid w:val="003901C1"/>
    <w:rsid w:val="00390C99"/>
    <w:rsid w:val="003920A7"/>
    <w:rsid w:val="003923A0"/>
    <w:rsid w:val="003924EA"/>
    <w:rsid w:val="003935F4"/>
    <w:rsid w:val="0039477C"/>
    <w:rsid w:val="00396856"/>
    <w:rsid w:val="003A05FB"/>
    <w:rsid w:val="003A070E"/>
    <w:rsid w:val="003A15DF"/>
    <w:rsid w:val="003A2850"/>
    <w:rsid w:val="003A287B"/>
    <w:rsid w:val="003A370E"/>
    <w:rsid w:val="003A374E"/>
    <w:rsid w:val="003A3DEA"/>
    <w:rsid w:val="003A43E7"/>
    <w:rsid w:val="003A53A7"/>
    <w:rsid w:val="003A5A64"/>
    <w:rsid w:val="003A633B"/>
    <w:rsid w:val="003A6EDD"/>
    <w:rsid w:val="003B2F60"/>
    <w:rsid w:val="003B4B20"/>
    <w:rsid w:val="003B51D6"/>
    <w:rsid w:val="003B58D2"/>
    <w:rsid w:val="003C10B3"/>
    <w:rsid w:val="003C1A47"/>
    <w:rsid w:val="003C28A8"/>
    <w:rsid w:val="003C2FD2"/>
    <w:rsid w:val="003C3160"/>
    <w:rsid w:val="003C3AF5"/>
    <w:rsid w:val="003C3D29"/>
    <w:rsid w:val="003C44B8"/>
    <w:rsid w:val="003C4677"/>
    <w:rsid w:val="003C4BFB"/>
    <w:rsid w:val="003C5CEB"/>
    <w:rsid w:val="003C636D"/>
    <w:rsid w:val="003C6BF2"/>
    <w:rsid w:val="003C6CF5"/>
    <w:rsid w:val="003C748A"/>
    <w:rsid w:val="003D02ED"/>
    <w:rsid w:val="003D08FA"/>
    <w:rsid w:val="003D0BE3"/>
    <w:rsid w:val="003D1649"/>
    <w:rsid w:val="003D1E2B"/>
    <w:rsid w:val="003D3E85"/>
    <w:rsid w:val="003D515F"/>
    <w:rsid w:val="003D5BEE"/>
    <w:rsid w:val="003E1E18"/>
    <w:rsid w:val="003E224F"/>
    <w:rsid w:val="003E24E0"/>
    <w:rsid w:val="003E2D6E"/>
    <w:rsid w:val="003E3D34"/>
    <w:rsid w:val="003F0016"/>
    <w:rsid w:val="003F7A6C"/>
    <w:rsid w:val="003F7DE9"/>
    <w:rsid w:val="00402AE9"/>
    <w:rsid w:val="00402C61"/>
    <w:rsid w:val="00403A1D"/>
    <w:rsid w:val="0040467D"/>
    <w:rsid w:val="00404FAD"/>
    <w:rsid w:val="00405BC5"/>
    <w:rsid w:val="00405CFE"/>
    <w:rsid w:val="00405FE1"/>
    <w:rsid w:val="0040638B"/>
    <w:rsid w:val="004066E8"/>
    <w:rsid w:val="004070F3"/>
    <w:rsid w:val="004103AE"/>
    <w:rsid w:val="00410B8C"/>
    <w:rsid w:val="00410BCF"/>
    <w:rsid w:val="0041117B"/>
    <w:rsid w:val="00411247"/>
    <w:rsid w:val="00411336"/>
    <w:rsid w:val="00411C39"/>
    <w:rsid w:val="0041462F"/>
    <w:rsid w:val="00416A34"/>
    <w:rsid w:val="0041706D"/>
    <w:rsid w:val="00423680"/>
    <w:rsid w:val="00423B1F"/>
    <w:rsid w:val="00423D52"/>
    <w:rsid w:val="004245D7"/>
    <w:rsid w:val="00424BE2"/>
    <w:rsid w:val="004251FD"/>
    <w:rsid w:val="004257F2"/>
    <w:rsid w:val="00430512"/>
    <w:rsid w:val="004323B4"/>
    <w:rsid w:val="00432D6F"/>
    <w:rsid w:val="004331E4"/>
    <w:rsid w:val="00433AD3"/>
    <w:rsid w:val="00434840"/>
    <w:rsid w:val="004349DD"/>
    <w:rsid w:val="00434CBD"/>
    <w:rsid w:val="00434D8E"/>
    <w:rsid w:val="00435A24"/>
    <w:rsid w:val="00436D58"/>
    <w:rsid w:val="0043787E"/>
    <w:rsid w:val="00437BED"/>
    <w:rsid w:val="00442946"/>
    <w:rsid w:val="00443B03"/>
    <w:rsid w:val="00443ED3"/>
    <w:rsid w:val="00444BCB"/>
    <w:rsid w:val="00445C54"/>
    <w:rsid w:val="0044680F"/>
    <w:rsid w:val="0044689E"/>
    <w:rsid w:val="004514A7"/>
    <w:rsid w:val="00452968"/>
    <w:rsid w:val="00453FEE"/>
    <w:rsid w:val="0045406D"/>
    <w:rsid w:val="0045609F"/>
    <w:rsid w:val="00460647"/>
    <w:rsid w:val="00461445"/>
    <w:rsid w:val="00461496"/>
    <w:rsid w:val="0046266B"/>
    <w:rsid w:val="0046372E"/>
    <w:rsid w:val="004637A7"/>
    <w:rsid w:val="004647F7"/>
    <w:rsid w:val="00464A3A"/>
    <w:rsid w:val="00464D0E"/>
    <w:rsid w:val="0046620D"/>
    <w:rsid w:val="00466713"/>
    <w:rsid w:val="00466B45"/>
    <w:rsid w:val="00466B46"/>
    <w:rsid w:val="004678BA"/>
    <w:rsid w:val="00470348"/>
    <w:rsid w:val="00470ADA"/>
    <w:rsid w:val="00472AB3"/>
    <w:rsid w:val="00473BC6"/>
    <w:rsid w:val="004771E9"/>
    <w:rsid w:val="004806CA"/>
    <w:rsid w:val="00480D74"/>
    <w:rsid w:val="00481CAB"/>
    <w:rsid w:val="0048295B"/>
    <w:rsid w:val="00483648"/>
    <w:rsid w:val="00484FC6"/>
    <w:rsid w:val="00485D4F"/>
    <w:rsid w:val="00487896"/>
    <w:rsid w:val="00490032"/>
    <w:rsid w:val="004905CF"/>
    <w:rsid w:val="00490B1E"/>
    <w:rsid w:val="00491232"/>
    <w:rsid w:val="004919B6"/>
    <w:rsid w:val="0049210B"/>
    <w:rsid w:val="00493051"/>
    <w:rsid w:val="004934CB"/>
    <w:rsid w:val="00494236"/>
    <w:rsid w:val="004944D6"/>
    <w:rsid w:val="00495100"/>
    <w:rsid w:val="004951CC"/>
    <w:rsid w:val="0049524A"/>
    <w:rsid w:val="004952E9"/>
    <w:rsid w:val="00495974"/>
    <w:rsid w:val="004962CD"/>
    <w:rsid w:val="00496ACF"/>
    <w:rsid w:val="00497874"/>
    <w:rsid w:val="004A3776"/>
    <w:rsid w:val="004A73C9"/>
    <w:rsid w:val="004A76C3"/>
    <w:rsid w:val="004B0F40"/>
    <w:rsid w:val="004B1387"/>
    <w:rsid w:val="004B1698"/>
    <w:rsid w:val="004B1E2E"/>
    <w:rsid w:val="004B23CA"/>
    <w:rsid w:val="004B299A"/>
    <w:rsid w:val="004B30B9"/>
    <w:rsid w:val="004B5371"/>
    <w:rsid w:val="004B5596"/>
    <w:rsid w:val="004B6F1F"/>
    <w:rsid w:val="004B749B"/>
    <w:rsid w:val="004C0082"/>
    <w:rsid w:val="004C03EC"/>
    <w:rsid w:val="004C0EDC"/>
    <w:rsid w:val="004C14A4"/>
    <w:rsid w:val="004C22D5"/>
    <w:rsid w:val="004C2B4A"/>
    <w:rsid w:val="004C2DCD"/>
    <w:rsid w:val="004C55EF"/>
    <w:rsid w:val="004C5973"/>
    <w:rsid w:val="004C5EDF"/>
    <w:rsid w:val="004C6DCB"/>
    <w:rsid w:val="004C7435"/>
    <w:rsid w:val="004C7537"/>
    <w:rsid w:val="004C7DD5"/>
    <w:rsid w:val="004D033C"/>
    <w:rsid w:val="004D2168"/>
    <w:rsid w:val="004D39C6"/>
    <w:rsid w:val="004D44D9"/>
    <w:rsid w:val="004D478F"/>
    <w:rsid w:val="004D4D71"/>
    <w:rsid w:val="004D528E"/>
    <w:rsid w:val="004D5E33"/>
    <w:rsid w:val="004D7028"/>
    <w:rsid w:val="004D705A"/>
    <w:rsid w:val="004D7E1B"/>
    <w:rsid w:val="004E16CC"/>
    <w:rsid w:val="004E322F"/>
    <w:rsid w:val="004E451B"/>
    <w:rsid w:val="004E4852"/>
    <w:rsid w:val="004E5341"/>
    <w:rsid w:val="004E55F5"/>
    <w:rsid w:val="004E6C7A"/>
    <w:rsid w:val="004E7846"/>
    <w:rsid w:val="004E78D2"/>
    <w:rsid w:val="004E7CDE"/>
    <w:rsid w:val="004F2092"/>
    <w:rsid w:val="004F352F"/>
    <w:rsid w:val="004F4AF8"/>
    <w:rsid w:val="004F4C05"/>
    <w:rsid w:val="004F4CD8"/>
    <w:rsid w:val="004F5A32"/>
    <w:rsid w:val="004F5B7E"/>
    <w:rsid w:val="004F5F2F"/>
    <w:rsid w:val="004F642F"/>
    <w:rsid w:val="005008CC"/>
    <w:rsid w:val="00500DAA"/>
    <w:rsid w:val="005011C0"/>
    <w:rsid w:val="005012FC"/>
    <w:rsid w:val="005018FE"/>
    <w:rsid w:val="00501A2E"/>
    <w:rsid w:val="00501CDD"/>
    <w:rsid w:val="00502007"/>
    <w:rsid w:val="005042A4"/>
    <w:rsid w:val="005048DF"/>
    <w:rsid w:val="0050569C"/>
    <w:rsid w:val="005058AB"/>
    <w:rsid w:val="0050608A"/>
    <w:rsid w:val="00506674"/>
    <w:rsid w:val="0050692B"/>
    <w:rsid w:val="005075D4"/>
    <w:rsid w:val="00507AB5"/>
    <w:rsid w:val="00510C9E"/>
    <w:rsid w:val="00512426"/>
    <w:rsid w:val="00512EF9"/>
    <w:rsid w:val="00514527"/>
    <w:rsid w:val="005145D9"/>
    <w:rsid w:val="005151B8"/>
    <w:rsid w:val="00515DEA"/>
    <w:rsid w:val="00516BEE"/>
    <w:rsid w:val="0051766C"/>
    <w:rsid w:val="00520E69"/>
    <w:rsid w:val="00521F75"/>
    <w:rsid w:val="005227B0"/>
    <w:rsid w:val="0052352E"/>
    <w:rsid w:val="005244CC"/>
    <w:rsid w:val="0052479F"/>
    <w:rsid w:val="005258A8"/>
    <w:rsid w:val="005259E5"/>
    <w:rsid w:val="005260CC"/>
    <w:rsid w:val="00526118"/>
    <w:rsid w:val="005265F4"/>
    <w:rsid w:val="005273A8"/>
    <w:rsid w:val="00531EE3"/>
    <w:rsid w:val="0053283C"/>
    <w:rsid w:val="00533CD5"/>
    <w:rsid w:val="0053455F"/>
    <w:rsid w:val="005353CB"/>
    <w:rsid w:val="0053606D"/>
    <w:rsid w:val="00536B1D"/>
    <w:rsid w:val="00536E1F"/>
    <w:rsid w:val="00537798"/>
    <w:rsid w:val="005379FF"/>
    <w:rsid w:val="00542364"/>
    <w:rsid w:val="005427DD"/>
    <w:rsid w:val="00543506"/>
    <w:rsid w:val="00543771"/>
    <w:rsid w:val="00543AC3"/>
    <w:rsid w:val="00543F9C"/>
    <w:rsid w:val="00544D97"/>
    <w:rsid w:val="00544F06"/>
    <w:rsid w:val="00547DD2"/>
    <w:rsid w:val="00550392"/>
    <w:rsid w:val="00550CF4"/>
    <w:rsid w:val="00551DA0"/>
    <w:rsid w:val="0055223C"/>
    <w:rsid w:val="00552525"/>
    <w:rsid w:val="0055266B"/>
    <w:rsid w:val="005528A4"/>
    <w:rsid w:val="00554DED"/>
    <w:rsid w:val="005573F0"/>
    <w:rsid w:val="00561B73"/>
    <w:rsid w:val="0056587C"/>
    <w:rsid w:val="00565CE7"/>
    <w:rsid w:val="005669D3"/>
    <w:rsid w:val="00570F28"/>
    <w:rsid w:val="005714D0"/>
    <w:rsid w:val="005719DF"/>
    <w:rsid w:val="00572634"/>
    <w:rsid w:val="00573647"/>
    <w:rsid w:val="00573976"/>
    <w:rsid w:val="00574112"/>
    <w:rsid w:val="005743F7"/>
    <w:rsid w:val="00575BB0"/>
    <w:rsid w:val="0057617E"/>
    <w:rsid w:val="00577679"/>
    <w:rsid w:val="00577818"/>
    <w:rsid w:val="00577A09"/>
    <w:rsid w:val="005826D2"/>
    <w:rsid w:val="00583F50"/>
    <w:rsid w:val="00584AEC"/>
    <w:rsid w:val="00584C83"/>
    <w:rsid w:val="0058500E"/>
    <w:rsid w:val="0058550C"/>
    <w:rsid w:val="005879FA"/>
    <w:rsid w:val="00591A17"/>
    <w:rsid w:val="00591F5D"/>
    <w:rsid w:val="0059309C"/>
    <w:rsid w:val="0059396D"/>
    <w:rsid w:val="00593D29"/>
    <w:rsid w:val="0059541B"/>
    <w:rsid w:val="00595C35"/>
    <w:rsid w:val="0059606A"/>
    <w:rsid w:val="0059662C"/>
    <w:rsid w:val="00597027"/>
    <w:rsid w:val="00597347"/>
    <w:rsid w:val="005A052B"/>
    <w:rsid w:val="005A0F27"/>
    <w:rsid w:val="005A0FB4"/>
    <w:rsid w:val="005A1285"/>
    <w:rsid w:val="005A1344"/>
    <w:rsid w:val="005A1639"/>
    <w:rsid w:val="005A19C7"/>
    <w:rsid w:val="005A2CEA"/>
    <w:rsid w:val="005A304A"/>
    <w:rsid w:val="005A37CA"/>
    <w:rsid w:val="005A4E8B"/>
    <w:rsid w:val="005A6806"/>
    <w:rsid w:val="005A7386"/>
    <w:rsid w:val="005B194B"/>
    <w:rsid w:val="005B2116"/>
    <w:rsid w:val="005B2763"/>
    <w:rsid w:val="005B2B41"/>
    <w:rsid w:val="005B33DE"/>
    <w:rsid w:val="005B35F2"/>
    <w:rsid w:val="005B3E56"/>
    <w:rsid w:val="005B6104"/>
    <w:rsid w:val="005B69F6"/>
    <w:rsid w:val="005B6C3C"/>
    <w:rsid w:val="005B7619"/>
    <w:rsid w:val="005C0EF5"/>
    <w:rsid w:val="005C1C91"/>
    <w:rsid w:val="005C1DF3"/>
    <w:rsid w:val="005C1FAE"/>
    <w:rsid w:val="005C2318"/>
    <w:rsid w:val="005C3C76"/>
    <w:rsid w:val="005C3D8E"/>
    <w:rsid w:val="005C438D"/>
    <w:rsid w:val="005C46F8"/>
    <w:rsid w:val="005C4ADE"/>
    <w:rsid w:val="005C51DB"/>
    <w:rsid w:val="005C5EE0"/>
    <w:rsid w:val="005C6B36"/>
    <w:rsid w:val="005C7315"/>
    <w:rsid w:val="005C74F8"/>
    <w:rsid w:val="005D03A7"/>
    <w:rsid w:val="005D1E3A"/>
    <w:rsid w:val="005D249A"/>
    <w:rsid w:val="005D5A9E"/>
    <w:rsid w:val="005D5EA3"/>
    <w:rsid w:val="005D6928"/>
    <w:rsid w:val="005E0460"/>
    <w:rsid w:val="005E098A"/>
    <w:rsid w:val="005E0D65"/>
    <w:rsid w:val="005E1342"/>
    <w:rsid w:val="005E188A"/>
    <w:rsid w:val="005E7EF5"/>
    <w:rsid w:val="005F2395"/>
    <w:rsid w:val="005F25D1"/>
    <w:rsid w:val="005F420A"/>
    <w:rsid w:val="005F49DE"/>
    <w:rsid w:val="005F4E8A"/>
    <w:rsid w:val="005F5B7A"/>
    <w:rsid w:val="005F5D5E"/>
    <w:rsid w:val="005F6409"/>
    <w:rsid w:val="00601A2C"/>
    <w:rsid w:val="00602595"/>
    <w:rsid w:val="00602D64"/>
    <w:rsid w:val="006049D0"/>
    <w:rsid w:val="006063F0"/>
    <w:rsid w:val="006077BC"/>
    <w:rsid w:val="006101E4"/>
    <w:rsid w:val="006104AA"/>
    <w:rsid w:val="006132E5"/>
    <w:rsid w:val="0061411E"/>
    <w:rsid w:val="00615504"/>
    <w:rsid w:val="00615BE0"/>
    <w:rsid w:val="00615F80"/>
    <w:rsid w:val="0061602D"/>
    <w:rsid w:val="006170BE"/>
    <w:rsid w:val="00620887"/>
    <w:rsid w:val="00620DD7"/>
    <w:rsid w:val="006216B3"/>
    <w:rsid w:val="00621F3D"/>
    <w:rsid w:val="0062255F"/>
    <w:rsid w:val="00622B3B"/>
    <w:rsid w:val="0062320F"/>
    <w:rsid w:val="006239C1"/>
    <w:rsid w:val="00623D09"/>
    <w:rsid w:val="00625B2D"/>
    <w:rsid w:val="006263B6"/>
    <w:rsid w:val="00626E65"/>
    <w:rsid w:val="0062791C"/>
    <w:rsid w:val="00627953"/>
    <w:rsid w:val="0063025C"/>
    <w:rsid w:val="0063086A"/>
    <w:rsid w:val="00631645"/>
    <w:rsid w:val="006328AA"/>
    <w:rsid w:val="006339AD"/>
    <w:rsid w:val="00633CF0"/>
    <w:rsid w:val="00634A45"/>
    <w:rsid w:val="006358AF"/>
    <w:rsid w:val="006364A8"/>
    <w:rsid w:val="006402AE"/>
    <w:rsid w:val="00640304"/>
    <w:rsid w:val="00640722"/>
    <w:rsid w:val="00640A6C"/>
    <w:rsid w:val="00640A9A"/>
    <w:rsid w:val="00641080"/>
    <w:rsid w:val="006420E9"/>
    <w:rsid w:val="00642378"/>
    <w:rsid w:val="00642FD6"/>
    <w:rsid w:val="006443BE"/>
    <w:rsid w:val="006449F5"/>
    <w:rsid w:val="00646A76"/>
    <w:rsid w:val="00646A8C"/>
    <w:rsid w:val="0064726A"/>
    <w:rsid w:val="00647D1C"/>
    <w:rsid w:val="0065174D"/>
    <w:rsid w:val="0065268B"/>
    <w:rsid w:val="006526BB"/>
    <w:rsid w:val="00654B61"/>
    <w:rsid w:val="006560BE"/>
    <w:rsid w:val="00656DEE"/>
    <w:rsid w:val="00660450"/>
    <w:rsid w:val="006609D1"/>
    <w:rsid w:val="00661F36"/>
    <w:rsid w:val="006627D6"/>
    <w:rsid w:val="006641FE"/>
    <w:rsid w:val="0066457F"/>
    <w:rsid w:val="00665909"/>
    <w:rsid w:val="006659ED"/>
    <w:rsid w:val="00665F85"/>
    <w:rsid w:val="006702F8"/>
    <w:rsid w:val="00670545"/>
    <w:rsid w:val="006707A8"/>
    <w:rsid w:val="006707C9"/>
    <w:rsid w:val="006714A6"/>
    <w:rsid w:val="00671EB1"/>
    <w:rsid w:val="00673CE1"/>
    <w:rsid w:val="00674EA8"/>
    <w:rsid w:val="00675DAE"/>
    <w:rsid w:val="00676726"/>
    <w:rsid w:val="00677654"/>
    <w:rsid w:val="00677F8C"/>
    <w:rsid w:val="006806B5"/>
    <w:rsid w:val="0068093E"/>
    <w:rsid w:val="006818BD"/>
    <w:rsid w:val="006828D4"/>
    <w:rsid w:val="00682A3E"/>
    <w:rsid w:val="00682C7F"/>
    <w:rsid w:val="006832B4"/>
    <w:rsid w:val="006853B8"/>
    <w:rsid w:val="00686951"/>
    <w:rsid w:val="0069044E"/>
    <w:rsid w:val="006908E4"/>
    <w:rsid w:val="00690B9B"/>
    <w:rsid w:val="00690FD5"/>
    <w:rsid w:val="00691857"/>
    <w:rsid w:val="00691C9A"/>
    <w:rsid w:val="00691CEC"/>
    <w:rsid w:val="0069276C"/>
    <w:rsid w:val="00694D60"/>
    <w:rsid w:val="00697092"/>
    <w:rsid w:val="00697A92"/>
    <w:rsid w:val="00697BF2"/>
    <w:rsid w:val="006A6D5C"/>
    <w:rsid w:val="006A6F3E"/>
    <w:rsid w:val="006A71B8"/>
    <w:rsid w:val="006A7580"/>
    <w:rsid w:val="006A7B18"/>
    <w:rsid w:val="006B1138"/>
    <w:rsid w:val="006B2F1F"/>
    <w:rsid w:val="006B2F60"/>
    <w:rsid w:val="006B331E"/>
    <w:rsid w:val="006B341D"/>
    <w:rsid w:val="006B3956"/>
    <w:rsid w:val="006C0B79"/>
    <w:rsid w:val="006C0E99"/>
    <w:rsid w:val="006C10E7"/>
    <w:rsid w:val="006C1BA4"/>
    <w:rsid w:val="006C1F2C"/>
    <w:rsid w:val="006C268E"/>
    <w:rsid w:val="006C30F2"/>
    <w:rsid w:val="006C3918"/>
    <w:rsid w:val="006C41C9"/>
    <w:rsid w:val="006C4207"/>
    <w:rsid w:val="006C5875"/>
    <w:rsid w:val="006D00EE"/>
    <w:rsid w:val="006D1DC9"/>
    <w:rsid w:val="006D2888"/>
    <w:rsid w:val="006D3DA5"/>
    <w:rsid w:val="006D6596"/>
    <w:rsid w:val="006D65E9"/>
    <w:rsid w:val="006E0CE5"/>
    <w:rsid w:val="006E14DF"/>
    <w:rsid w:val="006E2C01"/>
    <w:rsid w:val="006E345B"/>
    <w:rsid w:val="006E35F3"/>
    <w:rsid w:val="006E6256"/>
    <w:rsid w:val="006E7CF0"/>
    <w:rsid w:val="006F0152"/>
    <w:rsid w:val="006F0646"/>
    <w:rsid w:val="006F067C"/>
    <w:rsid w:val="006F3269"/>
    <w:rsid w:val="006F581A"/>
    <w:rsid w:val="006F6260"/>
    <w:rsid w:val="006F6EDE"/>
    <w:rsid w:val="006F7974"/>
    <w:rsid w:val="006F7AF6"/>
    <w:rsid w:val="007005AB"/>
    <w:rsid w:val="007009D5"/>
    <w:rsid w:val="0070208F"/>
    <w:rsid w:val="00704211"/>
    <w:rsid w:val="00704508"/>
    <w:rsid w:val="007054A0"/>
    <w:rsid w:val="007059B9"/>
    <w:rsid w:val="00705C85"/>
    <w:rsid w:val="007076A6"/>
    <w:rsid w:val="00707820"/>
    <w:rsid w:val="0070799C"/>
    <w:rsid w:val="00710544"/>
    <w:rsid w:val="0071059C"/>
    <w:rsid w:val="00710A4A"/>
    <w:rsid w:val="00710F87"/>
    <w:rsid w:val="007110AA"/>
    <w:rsid w:val="00711844"/>
    <w:rsid w:val="00713C73"/>
    <w:rsid w:val="00715711"/>
    <w:rsid w:val="00716A6E"/>
    <w:rsid w:val="00720729"/>
    <w:rsid w:val="00720CE7"/>
    <w:rsid w:val="00721F6D"/>
    <w:rsid w:val="007237C3"/>
    <w:rsid w:val="00724382"/>
    <w:rsid w:val="007260C6"/>
    <w:rsid w:val="007260FB"/>
    <w:rsid w:val="00726698"/>
    <w:rsid w:val="0072691C"/>
    <w:rsid w:val="00726B1D"/>
    <w:rsid w:val="00726C21"/>
    <w:rsid w:val="007277EE"/>
    <w:rsid w:val="007278F5"/>
    <w:rsid w:val="00727C36"/>
    <w:rsid w:val="007307EC"/>
    <w:rsid w:val="00730C11"/>
    <w:rsid w:val="0073198B"/>
    <w:rsid w:val="007324D1"/>
    <w:rsid w:val="0073262F"/>
    <w:rsid w:val="00733825"/>
    <w:rsid w:val="0073398A"/>
    <w:rsid w:val="00733AF9"/>
    <w:rsid w:val="00733BCB"/>
    <w:rsid w:val="00733C03"/>
    <w:rsid w:val="007345CB"/>
    <w:rsid w:val="0073526B"/>
    <w:rsid w:val="00735B33"/>
    <w:rsid w:val="00735BEF"/>
    <w:rsid w:val="00736721"/>
    <w:rsid w:val="007375AE"/>
    <w:rsid w:val="007400BE"/>
    <w:rsid w:val="00740601"/>
    <w:rsid w:val="0074077B"/>
    <w:rsid w:val="007407E0"/>
    <w:rsid w:val="007408AC"/>
    <w:rsid w:val="007428FD"/>
    <w:rsid w:val="00742D76"/>
    <w:rsid w:val="00742F70"/>
    <w:rsid w:val="007445BB"/>
    <w:rsid w:val="00745710"/>
    <w:rsid w:val="00745A27"/>
    <w:rsid w:val="00745EFD"/>
    <w:rsid w:val="007468ED"/>
    <w:rsid w:val="00746A1C"/>
    <w:rsid w:val="00746C6C"/>
    <w:rsid w:val="00746CA5"/>
    <w:rsid w:val="0074718D"/>
    <w:rsid w:val="007520D2"/>
    <w:rsid w:val="00753552"/>
    <w:rsid w:val="007537E2"/>
    <w:rsid w:val="00754183"/>
    <w:rsid w:val="007554B0"/>
    <w:rsid w:val="00760C3F"/>
    <w:rsid w:val="007623D9"/>
    <w:rsid w:val="00762B47"/>
    <w:rsid w:val="007631FA"/>
    <w:rsid w:val="007646D4"/>
    <w:rsid w:val="00765DAA"/>
    <w:rsid w:val="00766777"/>
    <w:rsid w:val="00767989"/>
    <w:rsid w:val="00767B55"/>
    <w:rsid w:val="00767D31"/>
    <w:rsid w:val="00770695"/>
    <w:rsid w:val="00771152"/>
    <w:rsid w:val="00771257"/>
    <w:rsid w:val="0077348A"/>
    <w:rsid w:val="00775062"/>
    <w:rsid w:val="00775576"/>
    <w:rsid w:val="007756B4"/>
    <w:rsid w:val="00776F09"/>
    <w:rsid w:val="0077706E"/>
    <w:rsid w:val="007774DA"/>
    <w:rsid w:val="007805E1"/>
    <w:rsid w:val="00780E74"/>
    <w:rsid w:val="007811C2"/>
    <w:rsid w:val="0078354F"/>
    <w:rsid w:val="00783B81"/>
    <w:rsid w:val="007854AD"/>
    <w:rsid w:val="00785664"/>
    <w:rsid w:val="00785BEC"/>
    <w:rsid w:val="00785FE4"/>
    <w:rsid w:val="00787718"/>
    <w:rsid w:val="00791662"/>
    <w:rsid w:val="00791CFF"/>
    <w:rsid w:val="00792081"/>
    <w:rsid w:val="00793035"/>
    <w:rsid w:val="0079454E"/>
    <w:rsid w:val="00795C9E"/>
    <w:rsid w:val="007961FA"/>
    <w:rsid w:val="00796DA9"/>
    <w:rsid w:val="007975E8"/>
    <w:rsid w:val="00797654"/>
    <w:rsid w:val="00797E34"/>
    <w:rsid w:val="007A0000"/>
    <w:rsid w:val="007A03E9"/>
    <w:rsid w:val="007A0734"/>
    <w:rsid w:val="007A0868"/>
    <w:rsid w:val="007A0AE8"/>
    <w:rsid w:val="007A0EF3"/>
    <w:rsid w:val="007A1695"/>
    <w:rsid w:val="007A24EA"/>
    <w:rsid w:val="007A250F"/>
    <w:rsid w:val="007A2845"/>
    <w:rsid w:val="007A55A4"/>
    <w:rsid w:val="007A61AD"/>
    <w:rsid w:val="007B04BB"/>
    <w:rsid w:val="007B0DEC"/>
    <w:rsid w:val="007B15B1"/>
    <w:rsid w:val="007B1C77"/>
    <w:rsid w:val="007B2E85"/>
    <w:rsid w:val="007B3742"/>
    <w:rsid w:val="007B3B57"/>
    <w:rsid w:val="007B42A1"/>
    <w:rsid w:val="007B4E79"/>
    <w:rsid w:val="007B4F9B"/>
    <w:rsid w:val="007B5305"/>
    <w:rsid w:val="007B6385"/>
    <w:rsid w:val="007B696E"/>
    <w:rsid w:val="007B6F01"/>
    <w:rsid w:val="007C069D"/>
    <w:rsid w:val="007C1302"/>
    <w:rsid w:val="007C1401"/>
    <w:rsid w:val="007C1481"/>
    <w:rsid w:val="007C1954"/>
    <w:rsid w:val="007C217F"/>
    <w:rsid w:val="007C2617"/>
    <w:rsid w:val="007C2765"/>
    <w:rsid w:val="007C2B7C"/>
    <w:rsid w:val="007C2C3A"/>
    <w:rsid w:val="007C2CE7"/>
    <w:rsid w:val="007C4843"/>
    <w:rsid w:val="007C5527"/>
    <w:rsid w:val="007C71F2"/>
    <w:rsid w:val="007C7484"/>
    <w:rsid w:val="007C784D"/>
    <w:rsid w:val="007D01C7"/>
    <w:rsid w:val="007D12EF"/>
    <w:rsid w:val="007D1B66"/>
    <w:rsid w:val="007D1C7D"/>
    <w:rsid w:val="007D27C5"/>
    <w:rsid w:val="007D2F12"/>
    <w:rsid w:val="007D3F81"/>
    <w:rsid w:val="007D423F"/>
    <w:rsid w:val="007D42A4"/>
    <w:rsid w:val="007D47E5"/>
    <w:rsid w:val="007D4ADA"/>
    <w:rsid w:val="007D4E93"/>
    <w:rsid w:val="007D580F"/>
    <w:rsid w:val="007D5C2E"/>
    <w:rsid w:val="007D6E31"/>
    <w:rsid w:val="007D6E95"/>
    <w:rsid w:val="007D753A"/>
    <w:rsid w:val="007D7751"/>
    <w:rsid w:val="007D797F"/>
    <w:rsid w:val="007E2424"/>
    <w:rsid w:val="007E2C70"/>
    <w:rsid w:val="007E307A"/>
    <w:rsid w:val="007E62AA"/>
    <w:rsid w:val="007F316E"/>
    <w:rsid w:val="007F3228"/>
    <w:rsid w:val="007F3E69"/>
    <w:rsid w:val="007F589E"/>
    <w:rsid w:val="007F5D67"/>
    <w:rsid w:val="007F697F"/>
    <w:rsid w:val="007F7A00"/>
    <w:rsid w:val="0080029A"/>
    <w:rsid w:val="00802BC4"/>
    <w:rsid w:val="00803E77"/>
    <w:rsid w:val="008048EC"/>
    <w:rsid w:val="00804C3E"/>
    <w:rsid w:val="00805C03"/>
    <w:rsid w:val="00807C9E"/>
    <w:rsid w:val="00810B81"/>
    <w:rsid w:val="00810BD6"/>
    <w:rsid w:val="00812B01"/>
    <w:rsid w:val="00813289"/>
    <w:rsid w:val="008139DA"/>
    <w:rsid w:val="00813FC5"/>
    <w:rsid w:val="00815517"/>
    <w:rsid w:val="00815B33"/>
    <w:rsid w:val="00815BBB"/>
    <w:rsid w:val="0081675B"/>
    <w:rsid w:val="00816762"/>
    <w:rsid w:val="008173AE"/>
    <w:rsid w:val="008173CE"/>
    <w:rsid w:val="00817796"/>
    <w:rsid w:val="00817B0C"/>
    <w:rsid w:val="00823734"/>
    <w:rsid w:val="00823BB7"/>
    <w:rsid w:val="00824949"/>
    <w:rsid w:val="008252BB"/>
    <w:rsid w:val="008274C8"/>
    <w:rsid w:val="00830163"/>
    <w:rsid w:val="008307AA"/>
    <w:rsid w:val="00830B60"/>
    <w:rsid w:val="0083166E"/>
    <w:rsid w:val="008323FE"/>
    <w:rsid w:val="0083327D"/>
    <w:rsid w:val="0083341C"/>
    <w:rsid w:val="00834501"/>
    <w:rsid w:val="00835CEF"/>
    <w:rsid w:val="00837860"/>
    <w:rsid w:val="00837DDB"/>
    <w:rsid w:val="00841175"/>
    <w:rsid w:val="00841726"/>
    <w:rsid w:val="00841812"/>
    <w:rsid w:val="00842FEC"/>
    <w:rsid w:val="00844A22"/>
    <w:rsid w:val="00844DBB"/>
    <w:rsid w:val="008460B1"/>
    <w:rsid w:val="00846AA5"/>
    <w:rsid w:val="00850497"/>
    <w:rsid w:val="00850AAB"/>
    <w:rsid w:val="00851635"/>
    <w:rsid w:val="00852155"/>
    <w:rsid w:val="00853360"/>
    <w:rsid w:val="008538A8"/>
    <w:rsid w:val="00855AD7"/>
    <w:rsid w:val="008579FA"/>
    <w:rsid w:val="00857B10"/>
    <w:rsid w:val="00860580"/>
    <w:rsid w:val="00860E4C"/>
    <w:rsid w:val="00862AC3"/>
    <w:rsid w:val="00863167"/>
    <w:rsid w:val="00863F44"/>
    <w:rsid w:val="008649B7"/>
    <w:rsid w:val="00864B39"/>
    <w:rsid w:val="00864C7A"/>
    <w:rsid w:val="00866DF9"/>
    <w:rsid w:val="008670A6"/>
    <w:rsid w:val="00867F18"/>
    <w:rsid w:val="00874793"/>
    <w:rsid w:val="00880052"/>
    <w:rsid w:val="00880589"/>
    <w:rsid w:val="00880F55"/>
    <w:rsid w:val="0088154B"/>
    <w:rsid w:val="00881C68"/>
    <w:rsid w:val="00881F4A"/>
    <w:rsid w:val="0088400A"/>
    <w:rsid w:val="00884E1A"/>
    <w:rsid w:val="00884ED0"/>
    <w:rsid w:val="00886010"/>
    <w:rsid w:val="0088639F"/>
    <w:rsid w:val="008934BD"/>
    <w:rsid w:val="008963B9"/>
    <w:rsid w:val="00897630"/>
    <w:rsid w:val="00897C8F"/>
    <w:rsid w:val="008A1A27"/>
    <w:rsid w:val="008A2533"/>
    <w:rsid w:val="008A4FB3"/>
    <w:rsid w:val="008A5094"/>
    <w:rsid w:val="008A5332"/>
    <w:rsid w:val="008A5437"/>
    <w:rsid w:val="008A586C"/>
    <w:rsid w:val="008A63E2"/>
    <w:rsid w:val="008B1A0C"/>
    <w:rsid w:val="008B23AD"/>
    <w:rsid w:val="008B2757"/>
    <w:rsid w:val="008B2A50"/>
    <w:rsid w:val="008B3A64"/>
    <w:rsid w:val="008B3E1A"/>
    <w:rsid w:val="008B4019"/>
    <w:rsid w:val="008B4428"/>
    <w:rsid w:val="008B6E22"/>
    <w:rsid w:val="008B7A32"/>
    <w:rsid w:val="008B7FD9"/>
    <w:rsid w:val="008C3F83"/>
    <w:rsid w:val="008C48A3"/>
    <w:rsid w:val="008C4D9A"/>
    <w:rsid w:val="008C572F"/>
    <w:rsid w:val="008C5E8C"/>
    <w:rsid w:val="008D0981"/>
    <w:rsid w:val="008D0BBE"/>
    <w:rsid w:val="008D286C"/>
    <w:rsid w:val="008D29FD"/>
    <w:rsid w:val="008D3BE0"/>
    <w:rsid w:val="008D597D"/>
    <w:rsid w:val="008D6F6D"/>
    <w:rsid w:val="008D70D0"/>
    <w:rsid w:val="008D75F7"/>
    <w:rsid w:val="008E0125"/>
    <w:rsid w:val="008E0577"/>
    <w:rsid w:val="008E072C"/>
    <w:rsid w:val="008E08C5"/>
    <w:rsid w:val="008E0A4C"/>
    <w:rsid w:val="008E1845"/>
    <w:rsid w:val="008E31EE"/>
    <w:rsid w:val="008E353C"/>
    <w:rsid w:val="008E3937"/>
    <w:rsid w:val="008F0351"/>
    <w:rsid w:val="008F29A3"/>
    <w:rsid w:val="008F38F4"/>
    <w:rsid w:val="008F4D3E"/>
    <w:rsid w:val="008F5204"/>
    <w:rsid w:val="008F53BF"/>
    <w:rsid w:val="008F6240"/>
    <w:rsid w:val="008F66F0"/>
    <w:rsid w:val="008F6B5C"/>
    <w:rsid w:val="008F7E4E"/>
    <w:rsid w:val="00900FD1"/>
    <w:rsid w:val="00902261"/>
    <w:rsid w:val="00902599"/>
    <w:rsid w:val="00903B89"/>
    <w:rsid w:val="009042CB"/>
    <w:rsid w:val="00906E2F"/>
    <w:rsid w:val="009113EF"/>
    <w:rsid w:val="00912519"/>
    <w:rsid w:val="009126B4"/>
    <w:rsid w:val="00913983"/>
    <w:rsid w:val="00914179"/>
    <w:rsid w:val="00914479"/>
    <w:rsid w:val="0091661F"/>
    <w:rsid w:val="009202B4"/>
    <w:rsid w:val="00920B23"/>
    <w:rsid w:val="00920CC1"/>
    <w:rsid w:val="009219E4"/>
    <w:rsid w:val="00921E1A"/>
    <w:rsid w:val="00922284"/>
    <w:rsid w:val="0092273C"/>
    <w:rsid w:val="00924ABD"/>
    <w:rsid w:val="009253B2"/>
    <w:rsid w:val="00925E9B"/>
    <w:rsid w:val="00926C89"/>
    <w:rsid w:val="00926E7E"/>
    <w:rsid w:val="00927E6B"/>
    <w:rsid w:val="00927ECD"/>
    <w:rsid w:val="00930094"/>
    <w:rsid w:val="00931DD3"/>
    <w:rsid w:val="00931DD9"/>
    <w:rsid w:val="00932491"/>
    <w:rsid w:val="00934608"/>
    <w:rsid w:val="0093540C"/>
    <w:rsid w:val="00935CBC"/>
    <w:rsid w:val="00936B63"/>
    <w:rsid w:val="00937915"/>
    <w:rsid w:val="0094002B"/>
    <w:rsid w:val="00940A0E"/>
    <w:rsid w:val="009416E3"/>
    <w:rsid w:val="00942D68"/>
    <w:rsid w:val="00943AA1"/>
    <w:rsid w:val="00943D6A"/>
    <w:rsid w:val="00944FAC"/>
    <w:rsid w:val="00944FB5"/>
    <w:rsid w:val="009453B0"/>
    <w:rsid w:val="009461C2"/>
    <w:rsid w:val="00946768"/>
    <w:rsid w:val="009525A8"/>
    <w:rsid w:val="00952688"/>
    <w:rsid w:val="00954449"/>
    <w:rsid w:val="0095462B"/>
    <w:rsid w:val="00955A17"/>
    <w:rsid w:val="009616CA"/>
    <w:rsid w:val="00961CBE"/>
    <w:rsid w:val="009621A3"/>
    <w:rsid w:val="00964F1D"/>
    <w:rsid w:val="00965212"/>
    <w:rsid w:val="00967758"/>
    <w:rsid w:val="009702B8"/>
    <w:rsid w:val="009720E1"/>
    <w:rsid w:val="00972334"/>
    <w:rsid w:val="0097335A"/>
    <w:rsid w:val="009733F0"/>
    <w:rsid w:val="009737F5"/>
    <w:rsid w:val="009751C2"/>
    <w:rsid w:val="009769BD"/>
    <w:rsid w:val="009778EB"/>
    <w:rsid w:val="00977E6E"/>
    <w:rsid w:val="00980E35"/>
    <w:rsid w:val="009845F7"/>
    <w:rsid w:val="009868F9"/>
    <w:rsid w:val="00986BBA"/>
    <w:rsid w:val="00987108"/>
    <w:rsid w:val="00990624"/>
    <w:rsid w:val="00990A5B"/>
    <w:rsid w:val="00992160"/>
    <w:rsid w:val="00993145"/>
    <w:rsid w:val="009955F6"/>
    <w:rsid w:val="009A257F"/>
    <w:rsid w:val="009A2B87"/>
    <w:rsid w:val="009A4113"/>
    <w:rsid w:val="009A5C3A"/>
    <w:rsid w:val="009A6710"/>
    <w:rsid w:val="009A748C"/>
    <w:rsid w:val="009A7BE2"/>
    <w:rsid w:val="009A7C87"/>
    <w:rsid w:val="009B085C"/>
    <w:rsid w:val="009B0C62"/>
    <w:rsid w:val="009B176B"/>
    <w:rsid w:val="009B2EED"/>
    <w:rsid w:val="009B3B22"/>
    <w:rsid w:val="009B3BD3"/>
    <w:rsid w:val="009B4204"/>
    <w:rsid w:val="009B443F"/>
    <w:rsid w:val="009B47F4"/>
    <w:rsid w:val="009B4B15"/>
    <w:rsid w:val="009B4FD4"/>
    <w:rsid w:val="009B508B"/>
    <w:rsid w:val="009B5126"/>
    <w:rsid w:val="009B59B6"/>
    <w:rsid w:val="009B6A75"/>
    <w:rsid w:val="009B6ADB"/>
    <w:rsid w:val="009B6B59"/>
    <w:rsid w:val="009B72E4"/>
    <w:rsid w:val="009C002A"/>
    <w:rsid w:val="009C05DD"/>
    <w:rsid w:val="009C0B86"/>
    <w:rsid w:val="009C1926"/>
    <w:rsid w:val="009C1931"/>
    <w:rsid w:val="009C2422"/>
    <w:rsid w:val="009C2DBD"/>
    <w:rsid w:val="009C372D"/>
    <w:rsid w:val="009C37F0"/>
    <w:rsid w:val="009C77C0"/>
    <w:rsid w:val="009D12C1"/>
    <w:rsid w:val="009D1506"/>
    <w:rsid w:val="009D1716"/>
    <w:rsid w:val="009D1CFB"/>
    <w:rsid w:val="009D1D18"/>
    <w:rsid w:val="009D239E"/>
    <w:rsid w:val="009D2F57"/>
    <w:rsid w:val="009D3620"/>
    <w:rsid w:val="009D3812"/>
    <w:rsid w:val="009D3EEB"/>
    <w:rsid w:val="009D42B0"/>
    <w:rsid w:val="009D4367"/>
    <w:rsid w:val="009D55D1"/>
    <w:rsid w:val="009D57BF"/>
    <w:rsid w:val="009D5989"/>
    <w:rsid w:val="009D6053"/>
    <w:rsid w:val="009D66B5"/>
    <w:rsid w:val="009D6DC9"/>
    <w:rsid w:val="009D6E37"/>
    <w:rsid w:val="009D7322"/>
    <w:rsid w:val="009D7AAA"/>
    <w:rsid w:val="009E2563"/>
    <w:rsid w:val="009E29AA"/>
    <w:rsid w:val="009E330B"/>
    <w:rsid w:val="009E4489"/>
    <w:rsid w:val="009E5041"/>
    <w:rsid w:val="009E5D8C"/>
    <w:rsid w:val="009E63C0"/>
    <w:rsid w:val="009E7418"/>
    <w:rsid w:val="009F0CCF"/>
    <w:rsid w:val="009F16E0"/>
    <w:rsid w:val="009F21DB"/>
    <w:rsid w:val="009F2578"/>
    <w:rsid w:val="009F55AB"/>
    <w:rsid w:val="009F6A5D"/>
    <w:rsid w:val="009F6B92"/>
    <w:rsid w:val="009F7D92"/>
    <w:rsid w:val="00A01480"/>
    <w:rsid w:val="00A017C5"/>
    <w:rsid w:val="00A0326A"/>
    <w:rsid w:val="00A043D8"/>
    <w:rsid w:val="00A05216"/>
    <w:rsid w:val="00A05BAD"/>
    <w:rsid w:val="00A077EF"/>
    <w:rsid w:val="00A11202"/>
    <w:rsid w:val="00A113C7"/>
    <w:rsid w:val="00A13086"/>
    <w:rsid w:val="00A143B7"/>
    <w:rsid w:val="00A15C6F"/>
    <w:rsid w:val="00A16136"/>
    <w:rsid w:val="00A1672F"/>
    <w:rsid w:val="00A17167"/>
    <w:rsid w:val="00A17997"/>
    <w:rsid w:val="00A17CAC"/>
    <w:rsid w:val="00A2057E"/>
    <w:rsid w:val="00A20C75"/>
    <w:rsid w:val="00A2137A"/>
    <w:rsid w:val="00A21CB6"/>
    <w:rsid w:val="00A21DB4"/>
    <w:rsid w:val="00A23F6B"/>
    <w:rsid w:val="00A245B9"/>
    <w:rsid w:val="00A2494C"/>
    <w:rsid w:val="00A250C1"/>
    <w:rsid w:val="00A25995"/>
    <w:rsid w:val="00A26C53"/>
    <w:rsid w:val="00A27001"/>
    <w:rsid w:val="00A2708F"/>
    <w:rsid w:val="00A27BD8"/>
    <w:rsid w:val="00A27D32"/>
    <w:rsid w:val="00A3004F"/>
    <w:rsid w:val="00A302BD"/>
    <w:rsid w:val="00A325FE"/>
    <w:rsid w:val="00A333D0"/>
    <w:rsid w:val="00A33514"/>
    <w:rsid w:val="00A358BF"/>
    <w:rsid w:val="00A35ADF"/>
    <w:rsid w:val="00A37451"/>
    <w:rsid w:val="00A379D1"/>
    <w:rsid w:val="00A40160"/>
    <w:rsid w:val="00A407B8"/>
    <w:rsid w:val="00A4175F"/>
    <w:rsid w:val="00A41A3D"/>
    <w:rsid w:val="00A41A3F"/>
    <w:rsid w:val="00A4294A"/>
    <w:rsid w:val="00A429EB"/>
    <w:rsid w:val="00A42B60"/>
    <w:rsid w:val="00A452F7"/>
    <w:rsid w:val="00A46D2C"/>
    <w:rsid w:val="00A50DDF"/>
    <w:rsid w:val="00A51339"/>
    <w:rsid w:val="00A526EE"/>
    <w:rsid w:val="00A53195"/>
    <w:rsid w:val="00A53793"/>
    <w:rsid w:val="00A55209"/>
    <w:rsid w:val="00A5638C"/>
    <w:rsid w:val="00A604FC"/>
    <w:rsid w:val="00A61785"/>
    <w:rsid w:val="00A618D5"/>
    <w:rsid w:val="00A64923"/>
    <w:rsid w:val="00A64DA4"/>
    <w:rsid w:val="00A65103"/>
    <w:rsid w:val="00A67046"/>
    <w:rsid w:val="00A67B6D"/>
    <w:rsid w:val="00A710A6"/>
    <w:rsid w:val="00A7152F"/>
    <w:rsid w:val="00A71BA9"/>
    <w:rsid w:val="00A7206F"/>
    <w:rsid w:val="00A7233E"/>
    <w:rsid w:val="00A73696"/>
    <w:rsid w:val="00A74100"/>
    <w:rsid w:val="00A741AA"/>
    <w:rsid w:val="00A75F40"/>
    <w:rsid w:val="00A774A1"/>
    <w:rsid w:val="00A77CAF"/>
    <w:rsid w:val="00A77EC1"/>
    <w:rsid w:val="00A80245"/>
    <w:rsid w:val="00A818E8"/>
    <w:rsid w:val="00A81F0C"/>
    <w:rsid w:val="00A83620"/>
    <w:rsid w:val="00A836D6"/>
    <w:rsid w:val="00A8459A"/>
    <w:rsid w:val="00A85D7A"/>
    <w:rsid w:val="00A85EAB"/>
    <w:rsid w:val="00A8652E"/>
    <w:rsid w:val="00A871DB"/>
    <w:rsid w:val="00A87584"/>
    <w:rsid w:val="00A902A7"/>
    <w:rsid w:val="00A90381"/>
    <w:rsid w:val="00A9057F"/>
    <w:rsid w:val="00A90DE6"/>
    <w:rsid w:val="00A93098"/>
    <w:rsid w:val="00A934B6"/>
    <w:rsid w:val="00A93DE5"/>
    <w:rsid w:val="00A94E96"/>
    <w:rsid w:val="00A955A6"/>
    <w:rsid w:val="00A95B70"/>
    <w:rsid w:val="00A96877"/>
    <w:rsid w:val="00A96BC7"/>
    <w:rsid w:val="00A97616"/>
    <w:rsid w:val="00AA0132"/>
    <w:rsid w:val="00AA0693"/>
    <w:rsid w:val="00AA1792"/>
    <w:rsid w:val="00AA17F2"/>
    <w:rsid w:val="00AA1E96"/>
    <w:rsid w:val="00AA2BA2"/>
    <w:rsid w:val="00AA2DD2"/>
    <w:rsid w:val="00AA360A"/>
    <w:rsid w:val="00AA394A"/>
    <w:rsid w:val="00AA456B"/>
    <w:rsid w:val="00AA4707"/>
    <w:rsid w:val="00AA47BF"/>
    <w:rsid w:val="00AA52AC"/>
    <w:rsid w:val="00AA609E"/>
    <w:rsid w:val="00AA68A3"/>
    <w:rsid w:val="00AA7176"/>
    <w:rsid w:val="00AA7337"/>
    <w:rsid w:val="00AB034B"/>
    <w:rsid w:val="00AB07BB"/>
    <w:rsid w:val="00AB252B"/>
    <w:rsid w:val="00AB2D44"/>
    <w:rsid w:val="00AB3150"/>
    <w:rsid w:val="00AB51FA"/>
    <w:rsid w:val="00AB55AB"/>
    <w:rsid w:val="00AB5CE1"/>
    <w:rsid w:val="00AB5DDF"/>
    <w:rsid w:val="00AB5E0B"/>
    <w:rsid w:val="00AB6D76"/>
    <w:rsid w:val="00AB6DFC"/>
    <w:rsid w:val="00AB72A6"/>
    <w:rsid w:val="00AB760C"/>
    <w:rsid w:val="00AB7C70"/>
    <w:rsid w:val="00AB7E1F"/>
    <w:rsid w:val="00AC1528"/>
    <w:rsid w:val="00AC392A"/>
    <w:rsid w:val="00AC4F7E"/>
    <w:rsid w:val="00AC56DA"/>
    <w:rsid w:val="00AC6074"/>
    <w:rsid w:val="00AC6EC2"/>
    <w:rsid w:val="00AC6FEC"/>
    <w:rsid w:val="00AC7E11"/>
    <w:rsid w:val="00AD03D4"/>
    <w:rsid w:val="00AD113F"/>
    <w:rsid w:val="00AD1BD5"/>
    <w:rsid w:val="00AD1C52"/>
    <w:rsid w:val="00AD2734"/>
    <w:rsid w:val="00AD3075"/>
    <w:rsid w:val="00AD4DF2"/>
    <w:rsid w:val="00AD5D4E"/>
    <w:rsid w:val="00AD64C5"/>
    <w:rsid w:val="00AD6F6B"/>
    <w:rsid w:val="00AD7062"/>
    <w:rsid w:val="00AD7279"/>
    <w:rsid w:val="00AE0E1D"/>
    <w:rsid w:val="00AE2CB2"/>
    <w:rsid w:val="00AE3CA1"/>
    <w:rsid w:val="00AE4A95"/>
    <w:rsid w:val="00AE60CB"/>
    <w:rsid w:val="00AE6EF4"/>
    <w:rsid w:val="00AF00AC"/>
    <w:rsid w:val="00AF0144"/>
    <w:rsid w:val="00AF157A"/>
    <w:rsid w:val="00AF1867"/>
    <w:rsid w:val="00AF1918"/>
    <w:rsid w:val="00AF1AA8"/>
    <w:rsid w:val="00AF3E26"/>
    <w:rsid w:val="00AF3EF5"/>
    <w:rsid w:val="00AF45D1"/>
    <w:rsid w:val="00AF47F0"/>
    <w:rsid w:val="00AF618E"/>
    <w:rsid w:val="00AF63C9"/>
    <w:rsid w:val="00AF6722"/>
    <w:rsid w:val="00AF7C6D"/>
    <w:rsid w:val="00B00049"/>
    <w:rsid w:val="00B00D9A"/>
    <w:rsid w:val="00B00FFA"/>
    <w:rsid w:val="00B0210E"/>
    <w:rsid w:val="00B0215E"/>
    <w:rsid w:val="00B02D9F"/>
    <w:rsid w:val="00B03A9E"/>
    <w:rsid w:val="00B040BF"/>
    <w:rsid w:val="00B044C9"/>
    <w:rsid w:val="00B04F3C"/>
    <w:rsid w:val="00B053D7"/>
    <w:rsid w:val="00B05C27"/>
    <w:rsid w:val="00B06EE9"/>
    <w:rsid w:val="00B06FAA"/>
    <w:rsid w:val="00B07338"/>
    <w:rsid w:val="00B10306"/>
    <w:rsid w:val="00B106A7"/>
    <w:rsid w:val="00B109F1"/>
    <w:rsid w:val="00B10B46"/>
    <w:rsid w:val="00B113F7"/>
    <w:rsid w:val="00B12546"/>
    <w:rsid w:val="00B13050"/>
    <w:rsid w:val="00B1351F"/>
    <w:rsid w:val="00B14769"/>
    <w:rsid w:val="00B15633"/>
    <w:rsid w:val="00B159E0"/>
    <w:rsid w:val="00B213F9"/>
    <w:rsid w:val="00B21B00"/>
    <w:rsid w:val="00B22C60"/>
    <w:rsid w:val="00B232CA"/>
    <w:rsid w:val="00B27989"/>
    <w:rsid w:val="00B301CF"/>
    <w:rsid w:val="00B31781"/>
    <w:rsid w:val="00B34EB8"/>
    <w:rsid w:val="00B35023"/>
    <w:rsid w:val="00B350CD"/>
    <w:rsid w:val="00B35992"/>
    <w:rsid w:val="00B35B97"/>
    <w:rsid w:val="00B36379"/>
    <w:rsid w:val="00B364DD"/>
    <w:rsid w:val="00B40EC9"/>
    <w:rsid w:val="00B41165"/>
    <w:rsid w:val="00B43514"/>
    <w:rsid w:val="00B443D3"/>
    <w:rsid w:val="00B45B2E"/>
    <w:rsid w:val="00B47554"/>
    <w:rsid w:val="00B53074"/>
    <w:rsid w:val="00B5431F"/>
    <w:rsid w:val="00B54BD0"/>
    <w:rsid w:val="00B54CA9"/>
    <w:rsid w:val="00B54CD3"/>
    <w:rsid w:val="00B55C8B"/>
    <w:rsid w:val="00B600CE"/>
    <w:rsid w:val="00B62823"/>
    <w:rsid w:val="00B639B1"/>
    <w:rsid w:val="00B642FB"/>
    <w:rsid w:val="00B6467D"/>
    <w:rsid w:val="00B657FE"/>
    <w:rsid w:val="00B67F23"/>
    <w:rsid w:val="00B71E17"/>
    <w:rsid w:val="00B7295F"/>
    <w:rsid w:val="00B73104"/>
    <w:rsid w:val="00B7326F"/>
    <w:rsid w:val="00B758F4"/>
    <w:rsid w:val="00B75B96"/>
    <w:rsid w:val="00B76592"/>
    <w:rsid w:val="00B80340"/>
    <w:rsid w:val="00B80342"/>
    <w:rsid w:val="00B80C8D"/>
    <w:rsid w:val="00B8162D"/>
    <w:rsid w:val="00B81BFF"/>
    <w:rsid w:val="00B81DE1"/>
    <w:rsid w:val="00B822B6"/>
    <w:rsid w:val="00B82B0E"/>
    <w:rsid w:val="00B836BC"/>
    <w:rsid w:val="00B83E82"/>
    <w:rsid w:val="00B845F5"/>
    <w:rsid w:val="00B854A4"/>
    <w:rsid w:val="00B8560E"/>
    <w:rsid w:val="00B878F3"/>
    <w:rsid w:val="00B8796A"/>
    <w:rsid w:val="00B90F53"/>
    <w:rsid w:val="00B9464E"/>
    <w:rsid w:val="00B9772E"/>
    <w:rsid w:val="00BA1329"/>
    <w:rsid w:val="00BA2FBF"/>
    <w:rsid w:val="00BA4345"/>
    <w:rsid w:val="00BA684B"/>
    <w:rsid w:val="00BA71C4"/>
    <w:rsid w:val="00BA7677"/>
    <w:rsid w:val="00BA7D6F"/>
    <w:rsid w:val="00BB2665"/>
    <w:rsid w:val="00BB2D20"/>
    <w:rsid w:val="00BB53F8"/>
    <w:rsid w:val="00BB55FD"/>
    <w:rsid w:val="00BB5706"/>
    <w:rsid w:val="00BB61E7"/>
    <w:rsid w:val="00BB695F"/>
    <w:rsid w:val="00BB6DE9"/>
    <w:rsid w:val="00BB6EB0"/>
    <w:rsid w:val="00BB75B2"/>
    <w:rsid w:val="00BC04EF"/>
    <w:rsid w:val="00BC0FB6"/>
    <w:rsid w:val="00BC17D4"/>
    <w:rsid w:val="00BC4747"/>
    <w:rsid w:val="00BC4AF7"/>
    <w:rsid w:val="00BC5438"/>
    <w:rsid w:val="00BC6432"/>
    <w:rsid w:val="00BC6974"/>
    <w:rsid w:val="00BC6B18"/>
    <w:rsid w:val="00BC7E57"/>
    <w:rsid w:val="00BD0ED6"/>
    <w:rsid w:val="00BD1B20"/>
    <w:rsid w:val="00BD280F"/>
    <w:rsid w:val="00BD2DA8"/>
    <w:rsid w:val="00BD3BB8"/>
    <w:rsid w:val="00BD3EE0"/>
    <w:rsid w:val="00BD45CF"/>
    <w:rsid w:val="00BD5CE5"/>
    <w:rsid w:val="00BD6632"/>
    <w:rsid w:val="00BD688F"/>
    <w:rsid w:val="00BD6BD7"/>
    <w:rsid w:val="00BD766B"/>
    <w:rsid w:val="00BD7B11"/>
    <w:rsid w:val="00BE1A2E"/>
    <w:rsid w:val="00BE3367"/>
    <w:rsid w:val="00BF2187"/>
    <w:rsid w:val="00BF39D5"/>
    <w:rsid w:val="00BF40B9"/>
    <w:rsid w:val="00BF4E3D"/>
    <w:rsid w:val="00BF5033"/>
    <w:rsid w:val="00BF5120"/>
    <w:rsid w:val="00BF75D4"/>
    <w:rsid w:val="00BF7783"/>
    <w:rsid w:val="00C016C5"/>
    <w:rsid w:val="00C02C50"/>
    <w:rsid w:val="00C04A79"/>
    <w:rsid w:val="00C05729"/>
    <w:rsid w:val="00C05C76"/>
    <w:rsid w:val="00C073D0"/>
    <w:rsid w:val="00C07B89"/>
    <w:rsid w:val="00C1098D"/>
    <w:rsid w:val="00C1107D"/>
    <w:rsid w:val="00C11163"/>
    <w:rsid w:val="00C11CC0"/>
    <w:rsid w:val="00C120CA"/>
    <w:rsid w:val="00C1280C"/>
    <w:rsid w:val="00C12B5C"/>
    <w:rsid w:val="00C133BB"/>
    <w:rsid w:val="00C13D8F"/>
    <w:rsid w:val="00C14000"/>
    <w:rsid w:val="00C153B4"/>
    <w:rsid w:val="00C16072"/>
    <w:rsid w:val="00C1695E"/>
    <w:rsid w:val="00C16C04"/>
    <w:rsid w:val="00C17175"/>
    <w:rsid w:val="00C17903"/>
    <w:rsid w:val="00C2250E"/>
    <w:rsid w:val="00C22C8E"/>
    <w:rsid w:val="00C232BF"/>
    <w:rsid w:val="00C2386A"/>
    <w:rsid w:val="00C2555C"/>
    <w:rsid w:val="00C25EAC"/>
    <w:rsid w:val="00C303E9"/>
    <w:rsid w:val="00C30681"/>
    <w:rsid w:val="00C30AFB"/>
    <w:rsid w:val="00C324AF"/>
    <w:rsid w:val="00C337FD"/>
    <w:rsid w:val="00C33ED1"/>
    <w:rsid w:val="00C35130"/>
    <w:rsid w:val="00C354A0"/>
    <w:rsid w:val="00C36E6A"/>
    <w:rsid w:val="00C373AD"/>
    <w:rsid w:val="00C40648"/>
    <w:rsid w:val="00C41A32"/>
    <w:rsid w:val="00C43730"/>
    <w:rsid w:val="00C44C40"/>
    <w:rsid w:val="00C51BFB"/>
    <w:rsid w:val="00C52353"/>
    <w:rsid w:val="00C53757"/>
    <w:rsid w:val="00C540E4"/>
    <w:rsid w:val="00C54CA0"/>
    <w:rsid w:val="00C56187"/>
    <w:rsid w:val="00C565DF"/>
    <w:rsid w:val="00C56E1C"/>
    <w:rsid w:val="00C575AB"/>
    <w:rsid w:val="00C60B54"/>
    <w:rsid w:val="00C61832"/>
    <w:rsid w:val="00C618B0"/>
    <w:rsid w:val="00C6494A"/>
    <w:rsid w:val="00C65B9B"/>
    <w:rsid w:val="00C67162"/>
    <w:rsid w:val="00C67A32"/>
    <w:rsid w:val="00C70267"/>
    <w:rsid w:val="00C717CA"/>
    <w:rsid w:val="00C72162"/>
    <w:rsid w:val="00C72C10"/>
    <w:rsid w:val="00C73DB0"/>
    <w:rsid w:val="00C742C5"/>
    <w:rsid w:val="00C7474D"/>
    <w:rsid w:val="00C7476A"/>
    <w:rsid w:val="00C74F5D"/>
    <w:rsid w:val="00C75C67"/>
    <w:rsid w:val="00C7609E"/>
    <w:rsid w:val="00C7748A"/>
    <w:rsid w:val="00C80386"/>
    <w:rsid w:val="00C80F93"/>
    <w:rsid w:val="00C81518"/>
    <w:rsid w:val="00C8230B"/>
    <w:rsid w:val="00C82788"/>
    <w:rsid w:val="00C83F07"/>
    <w:rsid w:val="00C8629D"/>
    <w:rsid w:val="00C864EA"/>
    <w:rsid w:val="00C9022B"/>
    <w:rsid w:val="00C91050"/>
    <w:rsid w:val="00C913AA"/>
    <w:rsid w:val="00C9195A"/>
    <w:rsid w:val="00C928F2"/>
    <w:rsid w:val="00C93290"/>
    <w:rsid w:val="00C93526"/>
    <w:rsid w:val="00C941F9"/>
    <w:rsid w:val="00C95285"/>
    <w:rsid w:val="00C955FD"/>
    <w:rsid w:val="00C961A7"/>
    <w:rsid w:val="00C973BE"/>
    <w:rsid w:val="00CA0717"/>
    <w:rsid w:val="00CA09D1"/>
    <w:rsid w:val="00CA0A1F"/>
    <w:rsid w:val="00CA1FE2"/>
    <w:rsid w:val="00CA23EA"/>
    <w:rsid w:val="00CA2AFE"/>
    <w:rsid w:val="00CA3A6B"/>
    <w:rsid w:val="00CA4A69"/>
    <w:rsid w:val="00CA55C6"/>
    <w:rsid w:val="00CA5765"/>
    <w:rsid w:val="00CA59B5"/>
    <w:rsid w:val="00CB07E8"/>
    <w:rsid w:val="00CB0DAD"/>
    <w:rsid w:val="00CB1E4F"/>
    <w:rsid w:val="00CB24D8"/>
    <w:rsid w:val="00CB3696"/>
    <w:rsid w:val="00CB5019"/>
    <w:rsid w:val="00CB5C33"/>
    <w:rsid w:val="00CB6A2F"/>
    <w:rsid w:val="00CB77C3"/>
    <w:rsid w:val="00CC3394"/>
    <w:rsid w:val="00CC3B67"/>
    <w:rsid w:val="00CC3FD0"/>
    <w:rsid w:val="00CC658C"/>
    <w:rsid w:val="00CC6CF8"/>
    <w:rsid w:val="00CD106D"/>
    <w:rsid w:val="00CD11EA"/>
    <w:rsid w:val="00CD132D"/>
    <w:rsid w:val="00CD192D"/>
    <w:rsid w:val="00CD33BB"/>
    <w:rsid w:val="00CD3BB4"/>
    <w:rsid w:val="00CD3EA2"/>
    <w:rsid w:val="00CD421E"/>
    <w:rsid w:val="00CD5754"/>
    <w:rsid w:val="00CD577F"/>
    <w:rsid w:val="00CD5BCE"/>
    <w:rsid w:val="00CD6530"/>
    <w:rsid w:val="00CE387E"/>
    <w:rsid w:val="00CE43C8"/>
    <w:rsid w:val="00CE5459"/>
    <w:rsid w:val="00CE560C"/>
    <w:rsid w:val="00CE72EA"/>
    <w:rsid w:val="00CF0559"/>
    <w:rsid w:val="00CF0560"/>
    <w:rsid w:val="00CF1545"/>
    <w:rsid w:val="00CF1CDF"/>
    <w:rsid w:val="00CF21A0"/>
    <w:rsid w:val="00CF23E9"/>
    <w:rsid w:val="00CF28F7"/>
    <w:rsid w:val="00CF3C25"/>
    <w:rsid w:val="00CF3C64"/>
    <w:rsid w:val="00CF3E1C"/>
    <w:rsid w:val="00CF3F71"/>
    <w:rsid w:val="00CF40EE"/>
    <w:rsid w:val="00CF52E1"/>
    <w:rsid w:val="00CF6825"/>
    <w:rsid w:val="00D0162C"/>
    <w:rsid w:val="00D017DF"/>
    <w:rsid w:val="00D01F04"/>
    <w:rsid w:val="00D022BF"/>
    <w:rsid w:val="00D02710"/>
    <w:rsid w:val="00D02B51"/>
    <w:rsid w:val="00D03025"/>
    <w:rsid w:val="00D032B1"/>
    <w:rsid w:val="00D04ED5"/>
    <w:rsid w:val="00D050F3"/>
    <w:rsid w:val="00D07628"/>
    <w:rsid w:val="00D10A80"/>
    <w:rsid w:val="00D10C12"/>
    <w:rsid w:val="00D10D70"/>
    <w:rsid w:val="00D10E4A"/>
    <w:rsid w:val="00D1118A"/>
    <w:rsid w:val="00D116AD"/>
    <w:rsid w:val="00D12037"/>
    <w:rsid w:val="00D15050"/>
    <w:rsid w:val="00D1553D"/>
    <w:rsid w:val="00D15903"/>
    <w:rsid w:val="00D1692F"/>
    <w:rsid w:val="00D1759E"/>
    <w:rsid w:val="00D17DF8"/>
    <w:rsid w:val="00D17E43"/>
    <w:rsid w:val="00D22298"/>
    <w:rsid w:val="00D22B44"/>
    <w:rsid w:val="00D24960"/>
    <w:rsid w:val="00D24A9B"/>
    <w:rsid w:val="00D24E16"/>
    <w:rsid w:val="00D25B08"/>
    <w:rsid w:val="00D31962"/>
    <w:rsid w:val="00D32096"/>
    <w:rsid w:val="00D32548"/>
    <w:rsid w:val="00D32BF6"/>
    <w:rsid w:val="00D33BEC"/>
    <w:rsid w:val="00D33EF3"/>
    <w:rsid w:val="00D341F2"/>
    <w:rsid w:val="00D344C3"/>
    <w:rsid w:val="00D34F59"/>
    <w:rsid w:val="00D378AF"/>
    <w:rsid w:val="00D40C7B"/>
    <w:rsid w:val="00D40EF4"/>
    <w:rsid w:val="00D4175E"/>
    <w:rsid w:val="00D42277"/>
    <w:rsid w:val="00D43C02"/>
    <w:rsid w:val="00D43DC3"/>
    <w:rsid w:val="00D43E61"/>
    <w:rsid w:val="00D44605"/>
    <w:rsid w:val="00D44898"/>
    <w:rsid w:val="00D47F98"/>
    <w:rsid w:val="00D50462"/>
    <w:rsid w:val="00D5091C"/>
    <w:rsid w:val="00D52945"/>
    <w:rsid w:val="00D52FE1"/>
    <w:rsid w:val="00D540B4"/>
    <w:rsid w:val="00D55D7A"/>
    <w:rsid w:val="00D5783C"/>
    <w:rsid w:val="00D60356"/>
    <w:rsid w:val="00D61894"/>
    <w:rsid w:val="00D6295D"/>
    <w:rsid w:val="00D62A95"/>
    <w:rsid w:val="00D62C6C"/>
    <w:rsid w:val="00D62CEC"/>
    <w:rsid w:val="00D6307D"/>
    <w:rsid w:val="00D64FD0"/>
    <w:rsid w:val="00D669AA"/>
    <w:rsid w:val="00D7066D"/>
    <w:rsid w:val="00D70E79"/>
    <w:rsid w:val="00D71DC3"/>
    <w:rsid w:val="00D72B26"/>
    <w:rsid w:val="00D73F9B"/>
    <w:rsid w:val="00D742EA"/>
    <w:rsid w:val="00D75FEE"/>
    <w:rsid w:val="00D7613A"/>
    <w:rsid w:val="00D76F63"/>
    <w:rsid w:val="00D77344"/>
    <w:rsid w:val="00D806AB"/>
    <w:rsid w:val="00D8146A"/>
    <w:rsid w:val="00D81EE2"/>
    <w:rsid w:val="00D81FF2"/>
    <w:rsid w:val="00D83991"/>
    <w:rsid w:val="00D840F9"/>
    <w:rsid w:val="00D85667"/>
    <w:rsid w:val="00D8584A"/>
    <w:rsid w:val="00D85977"/>
    <w:rsid w:val="00D86080"/>
    <w:rsid w:val="00D86289"/>
    <w:rsid w:val="00D8654F"/>
    <w:rsid w:val="00D868AE"/>
    <w:rsid w:val="00D874E5"/>
    <w:rsid w:val="00D9055D"/>
    <w:rsid w:val="00D9297E"/>
    <w:rsid w:val="00D93A05"/>
    <w:rsid w:val="00D93D57"/>
    <w:rsid w:val="00D96A0E"/>
    <w:rsid w:val="00D96D0A"/>
    <w:rsid w:val="00D96D45"/>
    <w:rsid w:val="00D96E09"/>
    <w:rsid w:val="00D9711F"/>
    <w:rsid w:val="00D972D1"/>
    <w:rsid w:val="00D97414"/>
    <w:rsid w:val="00DA0771"/>
    <w:rsid w:val="00DA1A29"/>
    <w:rsid w:val="00DA1B52"/>
    <w:rsid w:val="00DA2786"/>
    <w:rsid w:val="00DA36E6"/>
    <w:rsid w:val="00DA3724"/>
    <w:rsid w:val="00DA3752"/>
    <w:rsid w:val="00DA55E4"/>
    <w:rsid w:val="00DA65A6"/>
    <w:rsid w:val="00DA7701"/>
    <w:rsid w:val="00DA7988"/>
    <w:rsid w:val="00DB0039"/>
    <w:rsid w:val="00DB2A5A"/>
    <w:rsid w:val="00DB31F8"/>
    <w:rsid w:val="00DB33AA"/>
    <w:rsid w:val="00DB5819"/>
    <w:rsid w:val="00DB5CC8"/>
    <w:rsid w:val="00DB6C6E"/>
    <w:rsid w:val="00DB703E"/>
    <w:rsid w:val="00DB733B"/>
    <w:rsid w:val="00DB7EA0"/>
    <w:rsid w:val="00DC09FD"/>
    <w:rsid w:val="00DC1028"/>
    <w:rsid w:val="00DC23E7"/>
    <w:rsid w:val="00DC2BDC"/>
    <w:rsid w:val="00DC317D"/>
    <w:rsid w:val="00DC3CD8"/>
    <w:rsid w:val="00DC4424"/>
    <w:rsid w:val="00DC586B"/>
    <w:rsid w:val="00DC5B19"/>
    <w:rsid w:val="00DC7191"/>
    <w:rsid w:val="00DC7816"/>
    <w:rsid w:val="00DD2AFC"/>
    <w:rsid w:val="00DD3028"/>
    <w:rsid w:val="00DD4742"/>
    <w:rsid w:val="00DD48E9"/>
    <w:rsid w:val="00DD4B78"/>
    <w:rsid w:val="00DD52CF"/>
    <w:rsid w:val="00DD57A9"/>
    <w:rsid w:val="00DD642C"/>
    <w:rsid w:val="00DE054E"/>
    <w:rsid w:val="00DE0C30"/>
    <w:rsid w:val="00DE15DA"/>
    <w:rsid w:val="00DE2CB1"/>
    <w:rsid w:val="00DE365C"/>
    <w:rsid w:val="00DE369A"/>
    <w:rsid w:val="00DE59D3"/>
    <w:rsid w:val="00DE6A44"/>
    <w:rsid w:val="00DE7857"/>
    <w:rsid w:val="00DF0EF1"/>
    <w:rsid w:val="00DF287D"/>
    <w:rsid w:val="00DF288F"/>
    <w:rsid w:val="00DF4F06"/>
    <w:rsid w:val="00DF7022"/>
    <w:rsid w:val="00DF71EC"/>
    <w:rsid w:val="00E00287"/>
    <w:rsid w:val="00E015F3"/>
    <w:rsid w:val="00E03594"/>
    <w:rsid w:val="00E0378B"/>
    <w:rsid w:val="00E03E01"/>
    <w:rsid w:val="00E0641C"/>
    <w:rsid w:val="00E10B4C"/>
    <w:rsid w:val="00E10BA1"/>
    <w:rsid w:val="00E11073"/>
    <w:rsid w:val="00E11807"/>
    <w:rsid w:val="00E11B2A"/>
    <w:rsid w:val="00E12000"/>
    <w:rsid w:val="00E14342"/>
    <w:rsid w:val="00E148BD"/>
    <w:rsid w:val="00E1593E"/>
    <w:rsid w:val="00E15CCF"/>
    <w:rsid w:val="00E16295"/>
    <w:rsid w:val="00E16414"/>
    <w:rsid w:val="00E16E3C"/>
    <w:rsid w:val="00E172DD"/>
    <w:rsid w:val="00E176FA"/>
    <w:rsid w:val="00E179E6"/>
    <w:rsid w:val="00E2016D"/>
    <w:rsid w:val="00E216F9"/>
    <w:rsid w:val="00E225CB"/>
    <w:rsid w:val="00E228DB"/>
    <w:rsid w:val="00E23151"/>
    <w:rsid w:val="00E233B0"/>
    <w:rsid w:val="00E23E3E"/>
    <w:rsid w:val="00E25317"/>
    <w:rsid w:val="00E261F9"/>
    <w:rsid w:val="00E26329"/>
    <w:rsid w:val="00E26C57"/>
    <w:rsid w:val="00E27EA2"/>
    <w:rsid w:val="00E310C4"/>
    <w:rsid w:val="00E31200"/>
    <w:rsid w:val="00E319D6"/>
    <w:rsid w:val="00E31B27"/>
    <w:rsid w:val="00E33AE0"/>
    <w:rsid w:val="00E33EA4"/>
    <w:rsid w:val="00E33FD8"/>
    <w:rsid w:val="00E35BA0"/>
    <w:rsid w:val="00E36396"/>
    <w:rsid w:val="00E367F2"/>
    <w:rsid w:val="00E369E2"/>
    <w:rsid w:val="00E36B54"/>
    <w:rsid w:val="00E374FD"/>
    <w:rsid w:val="00E419C2"/>
    <w:rsid w:val="00E42CE5"/>
    <w:rsid w:val="00E42FDF"/>
    <w:rsid w:val="00E43211"/>
    <w:rsid w:val="00E437DD"/>
    <w:rsid w:val="00E43931"/>
    <w:rsid w:val="00E44124"/>
    <w:rsid w:val="00E456D2"/>
    <w:rsid w:val="00E4616F"/>
    <w:rsid w:val="00E464C6"/>
    <w:rsid w:val="00E476F3"/>
    <w:rsid w:val="00E4783E"/>
    <w:rsid w:val="00E4795F"/>
    <w:rsid w:val="00E47EEE"/>
    <w:rsid w:val="00E50522"/>
    <w:rsid w:val="00E50917"/>
    <w:rsid w:val="00E51FA7"/>
    <w:rsid w:val="00E525BA"/>
    <w:rsid w:val="00E53FE7"/>
    <w:rsid w:val="00E54915"/>
    <w:rsid w:val="00E5560C"/>
    <w:rsid w:val="00E5606E"/>
    <w:rsid w:val="00E56541"/>
    <w:rsid w:val="00E56B4C"/>
    <w:rsid w:val="00E56DFC"/>
    <w:rsid w:val="00E57502"/>
    <w:rsid w:val="00E57871"/>
    <w:rsid w:val="00E57A71"/>
    <w:rsid w:val="00E60833"/>
    <w:rsid w:val="00E60886"/>
    <w:rsid w:val="00E609D5"/>
    <w:rsid w:val="00E628A2"/>
    <w:rsid w:val="00E63EFE"/>
    <w:rsid w:val="00E64E4B"/>
    <w:rsid w:val="00E65054"/>
    <w:rsid w:val="00E65582"/>
    <w:rsid w:val="00E66D17"/>
    <w:rsid w:val="00E6718F"/>
    <w:rsid w:val="00E677BC"/>
    <w:rsid w:val="00E7006A"/>
    <w:rsid w:val="00E705BE"/>
    <w:rsid w:val="00E71EFF"/>
    <w:rsid w:val="00E7226F"/>
    <w:rsid w:val="00E72464"/>
    <w:rsid w:val="00E72F7A"/>
    <w:rsid w:val="00E73720"/>
    <w:rsid w:val="00E742EE"/>
    <w:rsid w:val="00E74E9F"/>
    <w:rsid w:val="00E76436"/>
    <w:rsid w:val="00E76D31"/>
    <w:rsid w:val="00E8029E"/>
    <w:rsid w:val="00E80E89"/>
    <w:rsid w:val="00E82184"/>
    <w:rsid w:val="00E82645"/>
    <w:rsid w:val="00E842C0"/>
    <w:rsid w:val="00E84AD0"/>
    <w:rsid w:val="00E851D3"/>
    <w:rsid w:val="00E86BD9"/>
    <w:rsid w:val="00E86DE7"/>
    <w:rsid w:val="00E872B4"/>
    <w:rsid w:val="00E92AF5"/>
    <w:rsid w:val="00E94853"/>
    <w:rsid w:val="00E95184"/>
    <w:rsid w:val="00E967DC"/>
    <w:rsid w:val="00E977CF"/>
    <w:rsid w:val="00EA1B64"/>
    <w:rsid w:val="00EA31F2"/>
    <w:rsid w:val="00EA390D"/>
    <w:rsid w:val="00EA43B5"/>
    <w:rsid w:val="00EA517A"/>
    <w:rsid w:val="00EA63B6"/>
    <w:rsid w:val="00EA66D1"/>
    <w:rsid w:val="00EA6923"/>
    <w:rsid w:val="00EB03E3"/>
    <w:rsid w:val="00EB04A2"/>
    <w:rsid w:val="00EB07CB"/>
    <w:rsid w:val="00EB087A"/>
    <w:rsid w:val="00EB0C61"/>
    <w:rsid w:val="00EB1A75"/>
    <w:rsid w:val="00EB5341"/>
    <w:rsid w:val="00EB5394"/>
    <w:rsid w:val="00EB599F"/>
    <w:rsid w:val="00EC0062"/>
    <w:rsid w:val="00EC0973"/>
    <w:rsid w:val="00EC0E09"/>
    <w:rsid w:val="00EC2856"/>
    <w:rsid w:val="00EC3E65"/>
    <w:rsid w:val="00EC45A0"/>
    <w:rsid w:val="00EC4C90"/>
    <w:rsid w:val="00EC6095"/>
    <w:rsid w:val="00EC621A"/>
    <w:rsid w:val="00EC668D"/>
    <w:rsid w:val="00ED0786"/>
    <w:rsid w:val="00ED4FB8"/>
    <w:rsid w:val="00ED55E0"/>
    <w:rsid w:val="00ED602A"/>
    <w:rsid w:val="00EE0769"/>
    <w:rsid w:val="00EE25EE"/>
    <w:rsid w:val="00EE300A"/>
    <w:rsid w:val="00EE3624"/>
    <w:rsid w:val="00EE4128"/>
    <w:rsid w:val="00EE54AA"/>
    <w:rsid w:val="00EE7453"/>
    <w:rsid w:val="00EE7785"/>
    <w:rsid w:val="00EE7FEF"/>
    <w:rsid w:val="00EF1211"/>
    <w:rsid w:val="00EF17C2"/>
    <w:rsid w:val="00EF20C9"/>
    <w:rsid w:val="00EF2487"/>
    <w:rsid w:val="00EF3184"/>
    <w:rsid w:val="00EF4186"/>
    <w:rsid w:val="00EF4BD2"/>
    <w:rsid w:val="00EF54AC"/>
    <w:rsid w:val="00EF5AED"/>
    <w:rsid w:val="00EF6A0A"/>
    <w:rsid w:val="00EF76A9"/>
    <w:rsid w:val="00EF7CAA"/>
    <w:rsid w:val="00F0006E"/>
    <w:rsid w:val="00F002C9"/>
    <w:rsid w:val="00F0089E"/>
    <w:rsid w:val="00F00EFC"/>
    <w:rsid w:val="00F02FAA"/>
    <w:rsid w:val="00F031AD"/>
    <w:rsid w:val="00F0466E"/>
    <w:rsid w:val="00F059E1"/>
    <w:rsid w:val="00F05BD2"/>
    <w:rsid w:val="00F06880"/>
    <w:rsid w:val="00F07F75"/>
    <w:rsid w:val="00F10EE8"/>
    <w:rsid w:val="00F128F5"/>
    <w:rsid w:val="00F12CB3"/>
    <w:rsid w:val="00F13481"/>
    <w:rsid w:val="00F13558"/>
    <w:rsid w:val="00F16ABD"/>
    <w:rsid w:val="00F16F94"/>
    <w:rsid w:val="00F17D28"/>
    <w:rsid w:val="00F22235"/>
    <w:rsid w:val="00F22263"/>
    <w:rsid w:val="00F22858"/>
    <w:rsid w:val="00F24BC0"/>
    <w:rsid w:val="00F2630F"/>
    <w:rsid w:val="00F2631B"/>
    <w:rsid w:val="00F26708"/>
    <w:rsid w:val="00F26C7B"/>
    <w:rsid w:val="00F27F5D"/>
    <w:rsid w:val="00F309F9"/>
    <w:rsid w:val="00F323BF"/>
    <w:rsid w:val="00F326C7"/>
    <w:rsid w:val="00F327FC"/>
    <w:rsid w:val="00F32D46"/>
    <w:rsid w:val="00F33AF5"/>
    <w:rsid w:val="00F3488E"/>
    <w:rsid w:val="00F34ACA"/>
    <w:rsid w:val="00F35E78"/>
    <w:rsid w:val="00F36C9A"/>
    <w:rsid w:val="00F37AA2"/>
    <w:rsid w:val="00F4008E"/>
    <w:rsid w:val="00F400F9"/>
    <w:rsid w:val="00F41E5C"/>
    <w:rsid w:val="00F4239F"/>
    <w:rsid w:val="00F42763"/>
    <w:rsid w:val="00F42F46"/>
    <w:rsid w:val="00F455A4"/>
    <w:rsid w:val="00F458CA"/>
    <w:rsid w:val="00F4627A"/>
    <w:rsid w:val="00F5019D"/>
    <w:rsid w:val="00F5046F"/>
    <w:rsid w:val="00F506DC"/>
    <w:rsid w:val="00F50924"/>
    <w:rsid w:val="00F51089"/>
    <w:rsid w:val="00F511DD"/>
    <w:rsid w:val="00F52BD6"/>
    <w:rsid w:val="00F535B1"/>
    <w:rsid w:val="00F540D3"/>
    <w:rsid w:val="00F544AC"/>
    <w:rsid w:val="00F54BC5"/>
    <w:rsid w:val="00F55218"/>
    <w:rsid w:val="00F55278"/>
    <w:rsid w:val="00F56735"/>
    <w:rsid w:val="00F5714E"/>
    <w:rsid w:val="00F57CA5"/>
    <w:rsid w:val="00F60857"/>
    <w:rsid w:val="00F619D0"/>
    <w:rsid w:val="00F61FD0"/>
    <w:rsid w:val="00F63797"/>
    <w:rsid w:val="00F637E4"/>
    <w:rsid w:val="00F643C8"/>
    <w:rsid w:val="00F664F3"/>
    <w:rsid w:val="00F6655E"/>
    <w:rsid w:val="00F67547"/>
    <w:rsid w:val="00F67F6D"/>
    <w:rsid w:val="00F70E2E"/>
    <w:rsid w:val="00F71956"/>
    <w:rsid w:val="00F73D11"/>
    <w:rsid w:val="00F74B4E"/>
    <w:rsid w:val="00F80125"/>
    <w:rsid w:val="00F809F5"/>
    <w:rsid w:val="00F81726"/>
    <w:rsid w:val="00F82B6F"/>
    <w:rsid w:val="00F839D9"/>
    <w:rsid w:val="00F83BA4"/>
    <w:rsid w:val="00F83FF3"/>
    <w:rsid w:val="00F84491"/>
    <w:rsid w:val="00F8475F"/>
    <w:rsid w:val="00F849F4"/>
    <w:rsid w:val="00F85764"/>
    <w:rsid w:val="00F87207"/>
    <w:rsid w:val="00F912E4"/>
    <w:rsid w:val="00F9141E"/>
    <w:rsid w:val="00F91628"/>
    <w:rsid w:val="00F91A04"/>
    <w:rsid w:val="00F91ECA"/>
    <w:rsid w:val="00F9286B"/>
    <w:rsid w:val="00F92D86"/>
    <w:rsid w:val="00F94205"/>
    <w:rsid w:val="00F94BC3"/>
    <w:rsid w:val="00F9528C"/>
    <w:rsid w:val="00F95EA9"/>
    <w:rsid w:val="00F96336"/>
    <w:rsid w:val="00F96CA9"/>
    <w:rsid w:val="00F97A52"/>
    <w:rsid w:val="00FA008E"/>
    <w:rsid w:val="00FA1DFC"/>
    <w:rsid w:val="00FA2A99"/>
    <w:rsid w:val="00FA3710"/>
    <w:rsid w:val="00FA38A9"/>
    <w:rsid w:val="00FA3EFE"/>
    <w:rsid w:val="00FA4004"/>
    <w:rsid w:val="00FA4173"/>
    <w:rsid w:val="00FA49DF"/>
    <w:rsid w:val="00FA51C8"/>
    <w:rsid w:val="00FA5AB8"/>
    <w:rsid w:val="00FA6065"/>
    <w:rsid w:val="00FA6241"/>
    <w:rsid w:val="00FA6BC4"/>
    <w:rsid w:val="00FA6FDC"/>
    <w:rsid w:val="00FA7402"/>
    <w:rsid w:val="00FA7FDA"/>
    <w:rsid w:val="00FB0719"/>
    <w:rsid w:val="00FB1018"/>
    <w:rsid w:val="00FB1CCB"/>
    <w:rsid w:val="00FB26DE"/>
    <w:rsid w:val="00FB3F54"/>
    <w:rsid w:val="00FB4AB7"/>
    <w:rsid w:val="00FB7999"/>
    <w:rsid w:val="00FC0D16"/>
    <w:rsid w:val="00FC101C"/>
    <w:rsid w:val="00FC2692"/>
    <w:rsid w:val="00FC4900"/>
    <w:rsid w:val="00FC4B68"/>
    <w:rsid w:val="00FC4DB2"/>
    <w:rsid w:val="00FC51F2"/>
    <w:rsid w:val="00FC6DA4"/>
    <w:rsid w:val="00FC6FFC"/>
    <w:rsid w:val="00FC72E3"/>
    <w:rsid w:val="00FC763A"/>
    <w:rsid w:val="00FD086B"/>
    <w:rsid w:val="00FD0BB1"/>
    <w:rsid w:val="00FD4CEF"/>
    <w:rsid w:val="00FD4FA6"/>
    <w:rsid w:val="00FD55C9"/>
    <w:rsid w:val="00FD6723"/>
    <w:rsid w:val="00FD6D38"/>
    <w:rsid w:val="00FD7DD4"/>
    <w:rsid w:val="00FE10B7"/>
    <w:rsid w:val="00FE282C"/>
    <w:rsid w:val="00FE41E2"/>
    <w:rsid w:val="00FE4BED"/>
    <w:rsid w:val="00FE4E3C"/>
    <w:rsid w:val="00FE535F"/>
    <w:rsid w:val="00FE568D"/>
    <w:rsid w:val="00FE5B64"/>
    <w:rsid w:val="00FE734F"/>
    <w:rsid w:val="00FF07D5"/>
    <w:rsid w:val="00FF1ED3"/>
    <w:rsid w:val="00FF2CD4"/>
    <w:rsid w:val="00FF3275"/>
    <w:rsid w:val="00FF5BCD"/>
    <w:rsid w:val="00FF6693"/>
    <w:rsid w:val="00FF74BF"/>
    <w:rsid w:val="00FF7507"/>
    <w:rsid w:val="00FF788C"/>
    <w:rsid w:val="00FF7C44"/>
    <w:rsid w:val="0479062E"/>
    <w:rsid w:val="083D27A9"/>
    <w:rsid w:val="2B055B6C"/>
    <w:rsid w:val="4C5B0CDC"/>
    <w:rsid w:val="4F94776F"/>
    <w:rsid w:val="53BC290B"/>
    <w:rsid w:val="5AB86A13"/>
    <w:rsid w:val="62227495"/>
    <w:rsid w:val="67380D9F"/>
    <w:rsid w:val="79A748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DC49448"/>
  <w15:docId w15:val="{489FAF24-3023-4054-A6B9-AF9D3015D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qFormat="1"/>
    <w:lsdException w:name="footnote text" w:semiHidden="1" w:unhideWhenUsed="1"/>
    <w:lsdException w:name="annotation text" w:semiHidden="1" w:uiPriority="99" w:unhideWhenUsed="1" w:qFormat="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qFormat="1"/>
    <w:lsdException w:name="Hyperlink" w:semiHidden="1" w:uiPriority="99" w:unhideWhenUsed="1" w:qFormat="1"/>
    <w:lsdException w:name="FollowedHyperlink" w:semiHidden="1" w:unhideWhenUsed="1"/>
    <w:lsdException w:name="Strong" w:qFormat="1"/>
    <w:lsdException w:name="Emphasis" w:qFormat="1"/>
    <w:lsdException w:name="Document Map" w:semiHidden="1" w:unhideWhenUsed="1" w:qFormat="1"/>
    <w:lsdException w:name="Plain Text" w:semiHidden="1"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topLinePunct/>
      <w:adjustRightInd w:val="0"/>
      <w:jc w:val="both"/>
    </w:pPr>
    <w:rPr>
      <w:kern w:val="2"/>
      <w:sz w:val="21"/>
    </w:rPr>
  </w:style>
  <w:style w:type="paragraph" w:styleId="1">
    <w:name w:val="heading 1"/>
    <w:basedOn w:val="a"/>
    <w:next w:val="a"/>
    <w:link w:val="10"/>
    <w:qFormat/>
    <w:pPr>
      <w:keepNext/>
      <w:keepLines/>
      <w:numPr>
        <w:numId w:val="1"/>
      </w:numPr>
      <w:spacing w:before="340" w:after="330" w:line="576" w:lineRule="auto"/>
      <w:outlineLvl w:val="0"/>
    </w:pPr>
    <w:rPr>
      <w:b/>
      <w:kern w:val="44"/>
      <w:sz w:val="44"/>
    </w:rPr>
  </w:style>
  <w:style w:type="paragraph" w:styleId="20">
    <w:name w:val="heading 2"/>
    <w:basedOn w:val="a"/>
    <w:next w:val="a"/>
    <w:qFormat/>
    <w:pPr>
      <w:keepNext/>
      <w:keepLines/>
      <w:numPr>
        <w:ilvl w:val="1"/>
        <w:numId w:val="1"/>
      </w:numPr>
      <w:spacing w:before="260" w:after="260" w:line="413" w:lineRule="auto"/>
      <w:outlineLvl w:val="1"/>
    </w:pPr>
    <w:rPr>
      <w:rFonts w:ascii="Arial" w:eastAsia="黑体" w:hAnsi="Arial"/>
      <w:b/>
      <w:sz w:val="32"/>
    </w:rPr>
  </w:style>
  <w:style w:type="paragraph" w:styleId="3">
    <w:name w:val="heading 3"/>
    <w:basedOn w:val="a"/>
    <w:next w:val="a"/>
    <w:qFormat/>
    <w:pPr>
      <w:keepNext/>
      <w:keepLines/>
      <w:numPr>
        <w:ilvl w:val="2"/>
        <w:numId w:val="1"/>
      </w:numPr>
      <w:spacing w:before="260" w:after="260" w:line="413" w:lineRule="auto"/>
      <w:outlineLvl w:val="2"/>
    </w:pPr>
    <w:rPr>
      <w:b/>
      <w:sz w:val="32"/>
    </w:rPr>
  </w:style>
  <w:style w:type="paragraph" w:styleId="4">
    <w:name w:val="heading 4"/>
    <w:basedOn w:val="a"/>
    <w:next w:val="a"/>
    <w:qFormat/>
    <w:pPr>
      <w:keepNext/>
      <w:keepLines/>
      <w:numPr>
        <w:ilvl w:val="3"/>
        <w:numId w:val="1"/>
      </w:numPr>
      <w:topLinePunct w:val="0"/>
      <w:adjustRightInd/>
      <w:spacing w:before="280" w:after="290" w:line="372" w:lineRule="auto"/>
      <w:outlineLvl w:val="3"/>
    </w:pPr>
    <w:rPr>
      <w:rFonts w:ascii="Arial" w:eastAsia="黑体" w:hAnsi="Arial"/>
      <w:b/>
      <w:sz w:val="28"/>
    </w:rPr>
  </w:style>
  <w:style w:type="paragraph" w:styleId="5">
    <w:name w:val="heading 5"/>
    <w:basedOn w:val="a"/>
    <w:next w:val="a"/>
    <w:link w:val="50"/>
    <w:qFormat/>
    <w:pPr>
      <w:keepNext/>
      <w:keepLines/>
      <w:numPr>
        <w:ilvl w:val="4"/>
        <w:numId w:val="1"/>
      </w:numPr>
      <w:topLinePunct w:val="0"/>
      <w:adjustRightInd/>
      <w:spacing w:before="280" w:after="290" w:line="372" w:lineRule="auto"/>
      <w:outlineLvl w:val="4"/>
    </w:pPr>
    <w:rPr>
      <w:rFonts w:ascii="Arial" w:eastAsia="仿宋_GB2312" w:hAnsi="Arial"/>
      <w:b/>
      <w:sz w:val="28"/>
    </w:rPr>
  </w:style>
  <w:style w:type="paragraph" w:styleId="6">
    <w:name w:val="heading 6"/>
    <w:basedOn w:val="a"/>
    <w:next w:val="a"/>
    <w:qFormat/>
    <w:pPr>
      <w:keepNext/>
      <w:keepLines/>
      <w:numPr>
        <w:ilvl w:val="5"/>
        <w:numId w:val="1"/>
      </w:numPr>
      <w:topLinePunct w:val="0"/>
      <w:adjustRightInd/>
      <w:spacing w:before="240" w:after="64" w:line="317" w:lineRule="auto"/>
      <w:outlineLvl w:val="5"/>
    </w:pPr>
    <w:rPr>
      <w:rFonts w:ascii="Arial" w:eastAsia="黑体" w:hAnsi="Arial"/>
      <w:b/>
      <w:sz w:val="24"/>
    </w:rPr>
  </w:style>
  <w:style w:type="paragraph" w:styleId="7">
    <w:name w:val="heading 7"/>
    <w:basedOn w:val="a"/>
    <w:next w:val="a"/>
    <w:link w:val="70"/>
    <w:unhideWhenUsed/>
    <w:qFormat/>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nhideWhenUsed/>
    <w:qFormat/>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rPr>
      <w:b/>
    </w:rPr>
  </w:style>
  <w:style w:type="paragraph" w:styleId="a4">
    <w:name w:val="annotation text"/>
    <w:basedOn w:val="a"/>
    <w:link w:val="a6"/>
    <w:uiPriority w:val="99"/>
    <w:qFormat/>
    <w:pPr>
      <w:jc w:val="left"/>
    </w:pPr>
    <w:rPr>
      <w:lang w:val="zh-CN"/>
    </w:rPr>
  </w:style>
  <w:style w:type="paragraph" w:styleId="a7">
    <w:name w:val="Normal Indent"/>
    <w:basedOn w:val="a"/>
    <w:link w:val="a8"/>
    <w:qFormat/>
    <w:pPr>
      <w:topLinePunct w:val="0"/>
      <w:adjustRightInd/>
      <w:ind w:firstLineChars="200" w:firstLine="420"/>
    </w:pPr>
    <w:rPr>
      <w:rFonts w:ascii="Arial" w:eastAsia="仿宋_GB2312" w:hAnsi="Arial"/>
      <w:sz w:val="24"/>
    </w:rPr>
  </w:style>
  <w:style w:type="paragraph" w:styleId="a9">
    <w:name w:val="caption"/>
    <w:basedOn w:val="a"/>
    <w:next w:val="a"/>
    <w:qFormat/>
    <w:pPr>
      <w:topLinePunct w:val="0"/>
      <w:adjustRightInd/>
      <w:jc w:val="center"/>
    </w:pPr>
    <w:rPr>
      <w:rFonts w:ascii="Bookman Old Style" w:eastAsia="黑体" w:hAnsi="Bookman Old Style"/>
      <w:b/>
      <w:sz w:val="24"/>
    </w:rPr>
  </w:style>
  <w:style w:type="paragraph" w:styleId="aa">
    <w:name w:val="Document Map"/>
    <w:basedOn w:val="a"/>
    <w:qFormat/>
    <w:pPr>
      <w:shd w:val="clear" w:color="auto" w:fill="000080"/>
    </w:pPr>
  </w:style>
  <w:style w:type="paragraph" w:styleId="ab">
    <w:name w:val="Body Text"/>
    <w:basedOn w:val="a"/>
    <w:qFormat/>
    <w:pPr>
      <w:topLinePunct w:val="0"/>
      <w:adjustRightInd/>
      <w:jc w:val="center"/>
      <w:outlineLvl w:val="0"/>
    </w:pPr>
    <w:rPr>
      <w:rFonts w:eastAsia="隶书"/>
      <w:b/>
      <w:sz w:val="72"/>
    </w:rPr>
  </w:style>
  <w:style w:type="paragraph" w:styleId="ac">
    <w:name w:val="Body Text Indent"/>
    <w:basedOn w:val="a"/>
    <w:qFormat/>
    <w:pPr>
      <w:spacing w:after="120"/>
      <w:ind w:leftChars="200" w:left="420"/>
    </w:pPr>
  </w:style>
  <w:style w:type="paragraph" w:styleId="ad">
    <w:name w:val="Block Text"/>
    <w:basedOn w:val="a"/>
    <w:qFormat/>
    <w:pPr>
      <w:spacing w:after="120"/>
      <w:ind w:leftChars="700" w:left="1440" w:rightChars="700" w:right="700"/>
    </w:pPr>
  </w:style>
  <w:style w:type="paragraph" w:styleId="30">
    <w:name w:val="toc 3"/>
    <w:basedOn w:val="a"/>
    <w:next w:val="a"/>
    <w:uiPriority w:val="39"/>
    <w:pPr>
      <w:ind w:leftChars="400" w:left="840"/>
    </w:pPr>
  </w:style>
  <w:style w:type="paragraph" w:styleId="ae">
    <w:name w:val="Plain Text"/>
    <w:basedOn w:val="a"/>
    <w:link w:val="af"/>
    <w:qFormat/>
    <w:pPr>
      <w:topLinePunct w:val="0"/>
      <w:adjustRightInd/>
      <w:spacing w:line="300" w:lineRule="auto"/>
      <w:ind w:firstLine="454"/>
    </w:pPr>
    <w:rPr>
      <w:sz w:val="24"/>
    </w:rPr>
  </w:style>
  <w:style w:type="paragraph" w:styleId="af0">
    <w:name w:val="Balloon Text"/>
    <w:basedOn w:val="a"/>
    <w:rPr>
      <w:sz w:val="18"/>
    </w:rPr>
  </w:style>
  <w:style w:type="paragraph" w:styleId="af1">
    <w:name w:val="footer"/>
    <w:basedOn w:val="a"/>
    <w:qFormat/>
    <w:pPr>
      <w:tabs>
        <w:tab w:val="center" w:pos="4153"/>
        <w:tab w:val="right" w:pos="8306"/>
      </w:tabs>
      <w:topLinePunct w:val="0"/>
      <w:adjustRightInd/>
      <w:snapToGrid w:val="0"/>
      <w:jc w:val="left"/>
    </w:pPr>
    <w:rPr>
      <w:sz w:val="18"/>
    </w:rPr>
  </w:style>
  <w:style w:type="paragraph" w:styleId="af2">
    <w:name w:val="header"/>
    <w:basedOn w:val="a"/>
    <w:link w:val="af3"/>
    <w:qFormat/>
    <w:pPr>
      <w:pBdr>
        <w:bottom w:val="single" w:sz="6" w:space="1" w:color="auto"/>
      </w:pBdr>
      <w:tabs>
        <w:tab w:val="center" w:pos="4153"/>
        <w:tab w:val="right" w:pos="8306"/>
      </w:tabs>
      <w:snapToGrid w:val="0"/>
      <w:jc w:val="center"/>
    </w:pPr>
    <w:rPr>
      <w:sz w:val="18"/>
      <w:lang w:val="zh-CN"/>
    </w:rPr>
  </w:style>
  <w:style w:type="paragraph" w:styleId="11">
    <w:name w:val="toc 1"/>
    <w:basedOn w:val="a"/>
    <w:next w:val="a"/>
    <w:uiPriority w:val="39"/>
    <w:qFormat/>
  </w:style>
  <w:style w:type="paragraph" w:styleId="31">
    <w:name w:val="Body Text Indent 3"/>
    <w:basedOn w:val="a"/>
    <w:qFormat/>
    <w:pPr>
      <w:topLinePunct w:val="0"/>
      <w:adjustRightInd/>
      <w:spacing w:after="120"/>
      <w:ind w:leftChars="200" w:left="420"/>
    </w:pPr>
    <w:rPr>
      <w:sz w:val="16"/>
    </w:rPr>
  </w:style>
  <w:style w:type="paragraph" w:styleId="21">
    <w:name w:val="toc 2"/>
    <w:basedOn w:val="a"/>
    <w:next w:val="a"/>
    <w:uiPriority w:val="39"/>
    <w:qFormat/>
    <w:pPr>
      <w:ind w:leftChars="200" w:left="420"/>
    </w:pPr>
  </w:style>
  <w:style w:type="paragraph" w:styleId="af4">
    <w:name w:val="Normal (Web)"/>
    <w:basedOn w:val="a"/>
    <w:uiPriority w:val="99"/>
    <w:qFormat/>
    <w:pPr>
      <w:widowControl/>
      <w:topLinePunct w:val="0"/>
      <w:adjustRightInd/>
      <w:spacing w:before="100" w:beforeAutospacing="1" w:after="100" w:afterAutospacing="1"/>
      <w:jc w:val="left"/>
    </w:pPr>
    <w:rPr>
      <w:rFonts w:ascii="宋体" w:hAnsi="宋体"/>
      <w:kern w:val="0"/>
      <w:sz w:val="24"/>
    </w:rPr>
  </w:style>
  <w:style w:type="paragraph" w:styleId="af5">
    <w:name w:val="Title"/>
    <w:basedOn w:val="a"/>
    <w:link w:val="af6"/>
    <w:qFormat/>
    <w:pPr>
      <w:spacing w:before="240" w:after="60"/>
      <w:jc w:val="center"/>
      <w:outlineLvl w:val="0"/>
    </w:pPr>
    <w:rPr>
      <w:rFonts w:ascii="Arial" w:hAnsi="Arial"/>
      <w:b/>
      <w:sz w:val="32"/>
      <w:lang w:val="zh-CN"/>
    </w:rPr>
  </w:style>
  <w:style w:type="character" w:styleId="af7">
    <w:name w:val="page number"/>
    <w:basedOn w:val="a0"/>
    <w:qFormat/>
  </w:style>
  <w:style w:type="character" w:styleId="af8">
    <w:name w:val="Hyperlink"/>
    <w:uiPriority w:val="99"/>
    <w:qFormat/>
    <w:rPr>
      <w:color w:val="0000FF"/>
      <w:u w:val="single"/>
    </w:rPr>
  </w:style>
  <w:style w:type="character" w:styleId="af9">
    <w:name w:val="annotation reference"/>
    <w:uiPriority w:val="99"/>
    <w:qFormat/>
    <w:rPr>
      <w:sz w:val="21"/>
    </w:rPr>
  </w:style>
  <w:style w:type="character" w:styleId="HTML">
    <w:name w:val="HTML Cite"/>
    <w:qFormat/>
    <w:rPr>
      <w:i/>
    </w:rPr>
  </w:style>
  <w:style w:type="character" w:customStyle="1" w:styleId="shorttext1">
    <w:name w:val="short_text1"/>
    <w:qFormat/>
    <w:rPr>
      <w:sz w:val="29"/>
    </w:rPr>
  </w:style>
  <w:style w:type="character" w:customStyle="1" w:styleId="Char">
    <w:name w:val="段 Char"/>
    <w:link w:val="afa"/>
    <w:qFormat/>
    <w:rPr>
      <w:rFonts w:ascii="宋体" w:eastAsia="宋体" w:hAnsi="宋体"/>
      <w:spacing w:val="8"/>
      <w:sz w:val="21"/>
      <w:lang w:val="en-GB" w:eastAsia="zh-CN"/>
    </w:rPr>
  </w:style>
  <w:style w:type="paragraph" w:customStyle="1" w:styleId="afa">
    <w:name w:val="段"/>
    <w:basedOn w:val="a"/>
    <w:link w:val="Char"/>
    <w:qFormat/>
    <w:pPr>
      <w:widowControl/>
      <w:topLinePunct w:val="0"/>
      <w:adjustRightInd/>
      <w:spacing w:afterLines="50" w:after="156"/>
      <w:ind w:firstLineChars="200" w:firstLine="436"/>
    </w:pPr>
    <w:rPr>
      <w:rFonts w:ascii="宋体" w:hAnsi="宋体"/>
      <w:spacing w:val="8"/>
      <w:kern w:val="0"/>
      <w:lang w:val="en-GB"/>
    </w:rPr>
  </w:style>
  <w:style w:type="character" w:customStyle="1" w:styleId="dash6b636587char1">
    <w:name w:val="dash6b63_6587__char1"/>
    <w:qFormat/>
    <w:rPr>
      <w:rFonts w:ascii="Times New Roman" w:eastAsia="宋体" w:hAnsi="宋体"/>
      <w:kern w:val="0"/>
      <w:sz w:val="32"/>
      <w:lang w:val="en-US" w:eastAsia="zh-CN"/>
    </w:rPr>
  </w:style>
  <w:style w:type="character" w:customStyle="1" w:styleId="a6">
    <w:name w:val="批注文字 字符"/>
    <w:link w:val="a4"/>
    <w:uiPriority w:val="99"/>
    <w:qFormat/>
    <w:rPr>
      <w:kern w:val="2"/>
      <w:sz w:val="21"/>
    </w:rPr>
  </w:style>
  <w:style w:type="character" w:customStyle="1" w:styleId="a5">
    <w:name w:val="批注主题 字符"/>
    <w:link w:val="a3"/>
    <w:qFormat/>
    <w:rPr>
      <w:b/>
      <w:kern w:val="2"/>
      <w:sz w:val="21"/>
    </w:rPr>
  </w:style>
  <w:style w:type="character" w:customStyle="1" w:styleId="a8">
    <w:name w:val="正文缩进 字符"/>
    <w:link w:val="a7"/>
    <w:qFormat/>
    <w:rPr>
      <w:rFonts w:ascii="Arial" w:eastAsia="仿宋_GB2312" w:hAnsi="Arial"/>
      <w:kern w:val="2"/>
      <w:sz w:val="24"/>
      <w:lang w:val="en-US" w:eastAsia="zh-CN"/>
    </w:rPr>
  </w:style>
  <w:style w:type="character" w:customStyle="1" w:styleId="SoDAField">
    <w:name w:val="SoDA Field"/>
    <w:qFormat/>
    <w:rPr>
      <w:color w:val="0000FF"/>
    </w:rPr>
  </w:style>
  <w:style w:type="character" w:customStyle="1" w:styleId="50">
    <w:name w:val="标题 5 字符"/>
    <w:link w:val="5"/>
    <w:qFormat/>
    <w:rPr>
      <w:rFonts w:ascii="Arial" w:eastAsia="仿宋_GB2312" w:hAnsi="Arial"/>
      <w:b/>
      <w:kern w:val="2"/>
      <w:sz w:val="28"/>
    </w:rPr>
  </w:style>
  <w:style w:type="character" w:customStyle="1" w:styleId="Reference">
    <w:name w:val="Reference"/>
    <w:qFormat/>
    <w:rPr>
      <w:rFonts w:ascii="Arial" w:hAnsi="Arial"/>
      <w:sz w:val="20"/>
      <w:lang w:val="en-US" w:eastAsia="zh-CN"/>
    </w:rPr>
  </w:style>
  <w:style w:type="character" w:customStyle="1" w:styleId="10">
    <w:name w:val="标题 1 字符"/>
    <w:link w:val="1"/>
    <w:qFormat/>
    <w:rPr>
      <w:b/>
      <w:kern w:val="44"/>
      <w:sz w:val="44"/>
    </w:rPr>
  </w:style>
  <w:style w:type="character" w:customStyle="1" w:styleId="H1Char">
    <w:name w:val="H1 Char"/>
    <w:qFormat/>
    <w:rPr>
      <w:rFonts w:eastAsia="宋体"/>
      <w:b/>
      <w:kern w:val="44"/>
      <w:sz w:val="44"/>
      <w:lang w:val="en-US" w:eastAsia="zh-CN"/>
    </w:rPr>
  </w:style>
  <w:style w:type="character" w:customStyle="1" w:styleId="Char0">
    <w:name w:val="正文缩进 Char"/>
    <w:qFormat/>
    <w:rPr>
      <w:rFonts w:ascii="Arial" w:eastAsia="仿宋_GB2312" w:hAnsi="Arial"/>
      <w:kern w:val="2"/>
      <w:sz w:val="24"/>
      <w:lang w:val="en-US" w:eastAsia="zh-CN"/>
    </w:rPr>
  </w:style>
  <w:style w:type="character" w:customStyle="1" w:styleId="af3">
    <w:name w:val="页眉 字符"/>
    <w:link w:val="af2"/>
    <w:qFormat/>
    <w:rPr>
      <w:kern w:val="2"/>
      <w:sz w:val="18"/>
    </w:rPr>
  </w:style>
  <w:style w:type="character" w:customStyle="1" w:styleId="hChar">
    <w:name w:val="h Char"/>
    <w:qFormat/>
    <w:rPr>
      <w:rFonts w:eastAsia="宋体"/>
      <w:kern w:val="2"/>
      <w:sz w:val="18"/>
      <w:lang w:val="en-US" w:eastAsia="zh-CN"/>
    </w:rPr>
  </w:style>
  <w:style w:type="character" w:customStyle="1" w:styleId="Char1">
    <w:name w:val="科东_正文 Char"/>
    <w:link w:val="afb"/>
    <w:qFormat/>
    <w:rPr>
      <w:rFonts w:eastAsia="宋体"/>
      <w:kern w:val="2"/>
      <w:sz w:val="24"/>
      <w:lang w:val="en-US" w:eastAsia="zh-CN"/>
    </w:rPr>
  </w:style>
  <w:style w:type="paragraph" w:customStyle="1" w:styleId="afb">
    <w:name w:val="科东_正文"/>
    <w:basedOn w:val="a"/>
    <w:link w:val="Char1"/>
    <w:qFormat/>
    <w:pPr>
      <w:topLinePunct w:val="0"/>
      <w:adjustRightInd/>
      <w:spacing w:line="360" w:lineRule="auto"/>
      <w:ind w:firstLineChars="200" w:firstLine="200"/>
    </w:pPr>
    <w:rPr>
      <w:sz w:val="24"/>
    </w:rPr>
  </w:style>
  <w:style w:type="paragraph" w:customStyle="1" w:styleId="Char2">
    <w:name w:val="Char"/>
    <w:basedOn w:val="a"/>
    <w:qFormat/>
    <w:pPr>
      <w:tabs>
        <w:tab w:val="left" w:pos="420"/>
      </w:tabs>
      <w:topLinePunct w:val="0"/>
      <w:adjustRightInd/>
      <w:spacing w:line="400" w:lineRule="exact"/>
      <w:ind w:hanging="420"/>
    </w:pPr>
    <w:rPr>
      <w:b/>
    </w:rPr>
  </w:style>
  <w:style w:type="paragraph" w:customStyle="1" w:styleId="afc">
    <w:name w:val="表格形式"/>
    <w:basedOn w:val="a"/>
    <w:qFormat/>
    <w:pPr>
      <w:widowControl/>
      <w:topLinePunct w:val="0"/>
      <w:adjustRightInd/>
      <w:spacing w:before="120" w:line="360" w:lineRule="auto"/>
      <w:ind w:firstLine="425"/>
      <w:jc w:val="center"/>
    </w:pPr>
    <w:rPr>
      <w:kern w:val="0"/>
      <w:sz w:val="24"/>
    </w:rPr>
  </w:style>
  <w:style w:type="paragraph" w:customStyle="1" w:styleId="2">
    <w:name w:val="科东_缩排_2"/>
    <w:basedOn w:val="a"/>
    <w:next w:val="a"/>
    <w:qFormat/>
    <w:pPr>
      <w:numPr>
        <w:ilvl w:val="1"/>
        <w:numId w:val="2"/>
      </w:numPr>
      <w:topLinePunct w:val="0"/>
      <w:adjustRightInd/>
      <w:spacing w:line="360" w:lineRule="auto"/>
    </w:pPr>
    <w:rPr>
      <w:sz w:val="24"/>
    </w:rPr>
  </w:style>
  <w:style w:type="paragraph" w:customStyle="1" w:styleId="CharCharCharCharCharCharChar">
    <w:name w:val="Char Char Char Char Char Char Char"/>
    <w:basedOn w:val="a"/>
    <w:qFormat/>
    <w:pPr>
      <w:topLinePunct w:val="0"/>
      <w:adjustRightInd/>
      <w:spacing w:line="360" w:lineRule="auto"/>
      <w:ind w:firstLineChars="200" w:firstLine="200"/>
    </w:pPr>
  </w:style>
  <w:style w:type="paragraph" w:customStyle="1" w:styleId="CharChar1CharCharCharCharCharCharCharCharCharCharCharChar">
    <w:name w:val="Char Char1 Char Char Char Char Char Char Char Char Char Char Char Char"/>
    <w:basedOn w:val="a"/>
    <w:qFormat/>
    <w:pPr>
      <w:widowControl/>
      <w:topLinePunct w:val="0"/>
      <w:adjustRightInd/>
      <w:spacing w:after="160" w:line="240" w:lineRule="exact"/>
      <w:jc w:val="left"/>
    </w:pPr>
    <w:rPr>
      <w:rFonts w:ascii="Verdana" w:eastAsia="仿宋_GB2312" w:hAnsi="Verdana"/>
      <w:kern w:val="0"/>
      <w:sz w:val="30"/>
      <w:lang w:eastAsia="en-US"/>
    </w:rPr>
  </w:style>
  <w:style w:type="paragraph" w:customStyle="1" w:styleId="12">
    <w:name w:val="修订1"/>
    <w:qFormat/>
    <w:rPr>
      <w:kern w:val="2"/>
      <w:sz w:val="21"/>
    </w:rPr>
  </w:style>
  <w:style w:type="paragraph" w:customStyle="1" w:styleId="CharCharCharCharCharCharCharCharCharCharCharCharCharCharChar">
    <w:name w:val="Char Char Char Char Char Char Char Char Char Char Char Char Char Char Char"/>
    <w:basedOn w:val="a"/>
    <w:qFormat/>
    <w:pPr>
      <w:keepNext/>
      <w:widowControl/>
      <w:tabs>
        <w:tab w:val="left" w:pos="425"/>
      </w:tabs>
      <w:topLinePunct w:val="0"/>
      <w:autoSpaceDE w:val="0"/>
      <w:autoSpaceDN w:val="0"/>
      <w:spacing w:before="80" w:after="80"/>
      <w:ind w:hanging="425"/>
      <w:outlineLvl w:val="0"/>
    </w:pPr>
    <w:rPr>
      <w:rFonts w:ascii="Arial" w:hAnsi="Arial"/>
      <w:sz w:val="20"/>
    </w:rPr>
  </w:style>
  <w:style w:type="paragraph" w:customStyle="1" w:styleId="afd">
    <w:name w:val="正文表标题"/>
    <w:basedOn w:val="a"/>
    <w:next w:val="a"/>
    <w:qFormat/>
    <w:pPr>
      <w:tabs>
        <w:tab w:val="left" w:pos="360"/>
      </w:tabs>
      <w:topLinePunct w:val="0"/>
      <w:adjustRightInd/>
      <w:ind w:left="360" w:hanging="360"/>
      <w:jc w:val="center"/>
    </w:pPr>
    <w:rPr>
      <w:rFonts w:eastAsia="华文细黑"/>
      <w:sz w:val="28"/>
    </w:rPr>
  </w:style>
  <w:style w:type="paragraph" w:customStyle="1" w:styleId="PARAGRAPH">
    <w:name w:val="PARAGRAPH"/>
    <w:qFormat/>
    <w:pPr>
      <w:tabs>
        <w:tab w:val="center" w:pos="4536"/>
        <w:tab w:val="right" w:pos="9072"/>
      </w:tabs>
      <w:spacing w:before="100" w:after="200"/>
      <w:jc w:val="both"/>
    </w:pPr>
    <w:rPr>
      <w:rFonts w:ascii="Arial" w:hAnsi="Arial"/>
      <w:spacing w:val="8"/>
      <w:lang w:eastAsia="en-US"/>
    </w:rPr>
  </w:style>
  <w:style w:type="paragraph" w:customStyle="1" w:styleId="level4">
    <w:name w:val="level 4"/>
    <w:basedOn w:val="a"/>
    <w:qFormat/>
    <w:pPr>
      <w:widowControl/>
      <w:topLinePunct w:val="0"/>
      <w:adjustRightInd/>
      <w:spacing w:before="120" w:after="120" w:line="240" w:lineRule="exact"/>
      <w:ind w:left="634"/>
      <w:jc w:val="left"/>
    </w:pPr>
    <w:rPr>
      <w:rFonts w:ascii="Arial" w:hAnsi="Arial"/>
      <w:b/>
      <w:kern w:val="0"/>
      <w:sz w:val="20"/>
      <w:lang w:eastAsia="en-US"/>
    </w:rPr>
  </w:style>
  <w:style w:type="paragraph" w:customStyle="1" w:styleId="CharCharChar1Char">
    <w:name w:val="Char Char Char1 Char"/>
    <w:basedOn w:val="a"/>
    <w:qFormat/>
    <w:pPr>
      <w:topLinePunct w:val="0"/>
      <w:adjustRightInd/>
      <w:spacing w:line="240" w:lineRule="atLeast"/>
      <w:ind w:left="420" w:firstLine="420"/>
    </w:pPr>
    <w:rPr>
      <w:kern w:val="0"/>
    </w:rPr>
  </w:style>
  <w:style w:type="paragraph" w:customStyle="1" w:styleId="22">
    <w:name w:val="样式2"/>
    <w:basedOn w:val="a"/>
    <w:qFormat/>
    <w:pPr>
      <w:topLinePunct w:val="0"/>
      <w:adjustRightInd/>
      <w:spacing w:line="312" w:lineRule="exact"/>
    </w:pPr>
    <w:rPr>
      <w:rFonts w:ascii="EU-F1" w:eastAsia="黑体"/>
    </w:rPr>
  </w:style>
  <w:style w:type="paragraph" w:customStyle="1" w:styleId="CharCharCharCharCharCharCharCharChar1CharCharChar">
    <w:name w:val="Char Char Char Char Char Char Char Char Char1 Char Char Char"/>
    <w:basedOn w:val="a"/>
    <w:qFormat/>
    <w:pPr>
      <w:topLinePunct w:val="0"/>
      <w:adjustRightInd/>
      <w:spacing w:line="580" w:lineRule="exact"/>
      <w:ind w:firstLineChars="200" w:firstLine="200"/>
    </w:pPr>
  </w:style>
  <w:style w:type="paragraph" w:customStyle="1" w:styleId="afe">
    <w:name w:val="文档正文"/>
    <w:basedOn w:val="a"/>
    <w:qFormat/>
    <w:pPr>
      <w:topLinePunct w:val="0"/>
      <w:spacing w:line="360" w:lineRule="atLeast"/>
      <w:ind w:firstLine="567"/>
      <w:jc w:val="left"/>
      <w:textAlignment w:val="baseline"/>
    </w:pPr>
    <w:rPr>
      <w:rFonts w:ascii="长城仿宋" w:eastAsia="长城仿宋" w:hAnsi="宋体"/>
      <w:kern w:val="0"/>
      <w:sz w:val="28"/>
    </w:rPr>
  </w:style>
  <w:style w:type="paragraph" w:customStyle="1" w:styleId="aff">
    <w:name w:val="序号"/>
    <w:basedOn w:val="a"/>
    <w:qFormat/>
    <w:pPr>
      <w:topLinePunct w:val="0"/>
      <w:adjustRightInd/>
      <w:spacing w:line="300" w:lineRule="auto"/>
    </w:pPr>
    <w:rPr>
      <w:rFonts w:ascii="宋体" w:hAnsi="宋体"/>
      <w:sz w:val="24"/>
    </w:rPr>
  </w:style>
  <w:style w:type="paragraph" w:customStyle="1" w:styleId="13">
    <w:name w:val="样式1"/>
    <w:basedOn w:val="a"/>
    <w:qFormat/>
    <w:pPr>
      <w:topLinePunct w:val="0"/>
      <w:adjustRightInd/>
    </w:pPr>
    <w:rPr>
      <w:rFonts w:ascii="EU-F1" w:eastAsia="黑体"/>
      <w:kern w:val="21"/>
    </w:rPr>
  </w:style>
  <w:style w:type="paragraph" w:customStyle="1" w:styleId="aff0">
    <w:name w:val="正文_配电_小四"/>
    <w:basedOn w:val="a"/>
    <w:qFormat/>
    <w:pPr>
      <w:topLinePunct w:val="0"/>
      <w:adjustRightInd/>
      <w:spacing w:line="360" w:lineRule="auto"/>
      <w:ind w:firstLineChars="200" w:firstLine="200"/>
    </w:pPr>
    <w:rPr>
      <w:rFonts w:ascii="宋体" w:hAnsi="宋体"/>
      <w:kern w:val="0"/>
      <w:sz w:val="24"/>
    </w:rPr>
  </w:style>
  <w:style w:type="paragraph" w:customStyle="1" w:styleId="aff1">
    <w:name w:val="正文缩进（首行缩进两字）"/>
    <w:qFormat/>
    <w:pPr>
      <w:spacing w:line="360" w:lineRule="exact"/>
      <w:ind w:firstLineChars="200" w:firstLine="420"/>
    </w:pPr>
    <w:rPr>
      <w:kern w:val="2"/>
      <w:sz w:val="21"/>
    </w:rPr>
  </w:style>
  <w:style w:type="paragraph" w:customStyle="1" w:styleId="00">
    <w:name w:val="00 正文"/>
    <w:basedOn w:val="ad"/>
    <w:qFormat/>
    <w:pPr>
      <w:widowControl/>
      <w:topLinePunct w:val="0"/>
      <w:adjustRightInd/>
      <w:snapToGrid w:val="0"/>
      <w:spacing w:before="120" w:after="0" w:line="360" w:lineRule="auto"/>
      <w:ind w:leftChars="0" w:left="108" w:rightChars="0" w:right="0" w:firstLine="357"/>
    </w:pPr>
    <w:rPr>
      <w:rFonts w:ascii="Arial" w:hAnsi="Arial"/>
      <w:kern w:val="0"/>
      <w:lang w:eastAsia="en-US"/>
    </w:rPr>
  </w:style>
  <w:style w:type="character" w:customStyle="1" w:styleId="af">
    <w:name w:val="纯文本 字符"/>
    <w:link w:val="ae"/>
    <w:qFormat/>
    <w:rPr>
      <w:rFonts w:eastAsia="宋体"/>
      <w:kern w:val="2"/>
      <w:sz w:val="24"/>
      <w:lang w:val="en-US" w:eastAsia="zh-CN" w:bidi="ar-SA"/>
    </w:rPr>
  </w:style>
  <w:style w:type="character" w:customStyle="1" w:styleId="af6">
    <w:name w:val="标题 字符"/>
    <w:link w:val="af5"/>
    <w:qFormat/>
    <w:rPr>
      <w:rFonts w:ascii="Arial" w:hAnsi="Arial"/>
      <w:b/>
      <w:kern w:val="2"/>
      <w:sz w:val="32"/>
    </w:rPr>
  </w:style>
  <w:style w:type="character" w:customStyle="1" w:styleId="2Char">
    <w:name w:val="样式2 Char"/>
    <w:qFormat/>
    <w:rPr>
      <w:rFonts w:ascii="EU-F1" w:eastAsia="黑体"/>
      <w:kern w:val="2"/>
      <w:sz w:val="21"/>
      <w:lang w:val="en-US" w:eastAsia="zh-CN"/>
    </w:rPr>
  </w:style>
  <w:style w:type="paragraph" w:customStyle="1" w:styleId="aff2">
    <w:name w:val="字母编号列项（一级）"/>
    <w:qFormat/>
    <w:pPr>
      <w:widowControl w:val="0"/>
      <w:adjustRightInd w:val="0"/>
      <w:spacing w:line="360" w:lineRule="atLeast"/>
      <w:ind w:leftChars="200" w:left="840" w:hangingChars="200" w:hanging="420"/>
      <w:jc w:val="both"/>
      <w:textAlignment w:val="baseline"/>
    </w:pPr>
    <w:rPr>
      <w:rFonts w:ascii="宋体"/>
      <w:sz w:val="21"/>
    </w:rPr>
  </w:style>
  <w:style w:type="paragraph" w:customStyle="1" w:styleId="14">
    <w:name w:val="列出段落1"/>
    <w:basedOn w:val="a"/>
    <w:qFormat/>
    <w:pPr>
      <w:topLinePunct w:val="0"/>
      <w:adjustRightInd/>
      <w:ind w:firstLineChars="200" w:firstLine="420"/>
    </w:pPr>
    <w:rPr>
      <w:szCs w:val="24"/>
    </w:rPr>
  </w:style>
  <w:style w:type="paragraph" w:customStyle="1" w:styleId="32">
    <w:name w:val="样式3"/>
    <w:basedOn w:val="ae"/>
    <w:qFormat/>
    <w:pPr>
      <w:topLinePunct/>
      <w:spacing w:line="240" w:lineRule="auto"/>
      <w:ind w:left="1260" w:hanging="406"/>
    </w:pPr>
    <w:rPr>
      <w:sz w:val="21"/>
    </w:rPr>
  </w:style>
  <w:style w:type="paragraph" w:customStyle="1" w:styleId="23">
    <w:name w:val="列出段落2"/>
    <w:basedOn w:val="a"/>
    <w:uiPriority w:val="34"/>
    <w:qFormat/>
    <w:pPr>
      <w:topLinePunct w:val="0"/>
      <w:adjustRightInd/>
      <w:ind w:firstLineChars="200" w:firstLine="420"/>
    </w:pPr>
    <w:rPr>
      <w:szCs w:val="24"/>
    </w:rPr>
  </w:style>
  <w:style w:type="paragraph" w:customStyle="1" w:styleId="TOC1">
    <w:name w:val="TOC 标题1"/>
    <w:basedOn w:val="1"/>
    <w:next w:val="a"/>
    <w:uiPriority w:val="39"/>
    <w:unhideWhenUsed/>
    <w:qFormat/>
    <w:pPr>
      <w:widowControl/>
      <w:topLinePunct w:val="0"/>
      <w:adjustRightInd/>
      <w:spacing w:before="240" w:after="0" w:line="259" w:lineRule="auto"/>
      <w:jc w:val="left"/>
      <w:outlineLvl w:val="9"/>
    </w:pPr>
    <w:rPr>
      <w:rFonts w:ascii="Calibri Light" w:hAnsi="Calibri Light"/>
      <w:b w:val="0"/>
      <w:color w:val="2E74B5"/>
      <w:kern w:val="0"/>
      <w:sz w:val="32"/>
      <w:szCs w:val="32"/>
    </w:rPr>
  </w:style>
  <w:style w:type="paragraph" w:customStyle="1" w:styleId="CM40">
    <w:name w:val="CM40"/>
    <w:basedOn w:val="a"/>
    <w:next w:val="a"/>
    <w:qFormat/>
    <w:pPr>
      <w:topLinePunct w:val="0"/>
      <w:autoSpaceDE w:val="0"/>
      <w:autoSpaceDN w:val="0"/>
      <w:spacing w:line="320" w:lineRule="atLeast"/>
      <w:jc w:val="left"/>
    </w:pPr>
    <w:rPr>
      <w:kern w:val="0"/>
      <w:sz w:val="24"/>
    </w:rPr>
  </w:style>
  <w:style w:type="paragraph" w:customStyle="1" w:styleId="aff3">
    <w:name w:val="a"/>
    <w:basedOn w:val="a"/>
    <w:qFormat/>
    <w:pPr>
      <w:widowControl/>
      <w:topLinePunct w:val="0"/>
      <w:adjustRightInd/>
      <w:jc w:val="left"/>
    </w:pPr>
    <w:rPr>
      <w:rFonts w:ascii="宋体" w:hAnsi="宋体" w:cs="宋体"/>
      <w:kern w:val="0"/>
      <w:sz w:val="24"/>
      <w:szCs w:val="24"/>
    </w:rPr>
  </w:style>
  <w:style w:type="character" w:customStyle="1" w:styleId="a-size-large1">
    <w:name w:val="a-size-large1"/>
    <w:qFormat/>
    <w:rPr>
      <w:rFonts w:ascii="Arial" w:hAnsi="Arial" w:cs="Arial" w:hint="default"/>
    </w:rPr>
  </w:style>
  <w:style w:type="paragraph" w:customStyle="1" w:styleId="p0">
    <w:name w:val="p0"/>
    <w:basedOn w:val="a"/>
    <w:pPr>
      <w:widowControl/>
      <w:topLinePunct w:val="0"/>
      <w:adjustRightInd/>
    </w:pPr>
    <w:rPr>
      <w:kern w:val="0"/>
      <w:szCs w:val="21"/>
    </w:rPr>
  </w:style>
  <w:style w:type="character" w:customStyle="1" w:styleId="3Char1">
    <w:name w:val="正文文本缩进 3 Char1"/>
    <w:qFormat/>
    <w:rPr>
      <w:kern w:val="2"/>
      <w:sz w:val="16"/>
      <w:szCs w:val="16"/>
    </w:rPr>
  </w:style>
  <w:style w:type="character" w:customStyle="1" w:styleId="70">
    <w:name w:val="标题 7 字符"/>
    <w:basedOn w:val="a0"/>
    <w:link w:val="7"/>
    <w:semiHidden/>
    <w:qFormat/>
    <w:rPr>
      <w:b/>
      <w:bCs/>
      <w:kern w:val="2"/>
      <w:sz w:val="24"/>
      <w:szCs w:val="24"/>
    </w:rPr>
  </w:style>
  <w:style w:type="character" w:customStyle="1" w:styleId="80">
    <w:name w:val="标题 8 字符"/>
    <w:basedOn w:val="a0"/>
    <w:link w:val="8"/>
    <w:semiHidden/>
    <w:qFormat/>
    <w:rPr>
      <w:rFonts w:asciiTheme="majorHAnsi" w:eastAsiaTheme="majorEastAsia" w:hAnsiTheme="majorHAnsi" w:cstheme="majorBidi"/>
      <w:kern w:val="2"/>
      <w:sz w:val="24"/>
      <w:szCs w:val="24"/>
    </w:rPr>
  </w:style>
  <w:style w:type="character" w:customStyle="1" w:styleId="90">
    <w:name w:val="标题 9 字符"/>
    <w:basedOn w:val="a0"/>
    <w:link w:val="9"/>
    <w:semiHidden/>
    <w:rPr>
      <w:rFonts w:asciiTheme="majorHAnsi" w:eastAsiaTheme="majorEastAsia" w:hAnsiTheme="majorHAnsi" w:cstheme="majorBidi"/>
      <w:kern w:val="2"/>
      <w:sz w:val="21"/>
      <w:szCs w:val="21"/>
    </w:rPr>
  </w:style>
  <w:style w:type="character" w:customStyle="1" w:styleId="2CharChar">
    <w:name w:val="样式 自动化方案正文 + 首行缩进:  2 字符 Char Char"/>
    <w:link w:val="24"/>
    <w:qFormat/>
    <w:rPr>
      <w:rFonts w:eastAsia="新宋体"/>
      <w:sz w:val="28"/>
    </w:rPr>
  </w:style>
  <w:style w:type="paragraph" w:customStyle="1" w:styleId="24">
    <w:name w:val="样式 自动化方案正文 + 首行缩进:  2 字符"/>
    <w:basedOn w:val="a"/>
    <w:link w:val="2CharChar"/>
    <w:qFormat/>
    <w:pPr>
      <w:topLinePunct w:val="0"/>
      <w:adjustRightInd/>
      <w:spacing w:line="360" w:lineRule="auto"/>
      <w:ind w:firstLineChars="200" w:firstLine="560"/>
      <w:jc w:val="left"/>
    </w:pPr>
    <w:rPr>
      <w:rFonts w:eastAsia="新宋体"/>
      <w:kern w:val="0"/>
      <w:sz w:val="28"/>
    </w:rPr>
  </w:style>
  <w:style w:type="paragraph" w:customStyle="1" w:styleId="Default">
    <w:name w:val="Default"/>
    <w:qFormat/>
    <w:pPr>
      <w:widowControl w:val="0"/>
      <w:autoSpaceDE w:val="0"/>
      <w:autoSpaceDN w:val="0"/>
      <w:adjustRightInd w:val="0"/>
    </w:pPr>
    <w:rPr>
      <w:rFonts w:ascii="宋体" w:hAnsiTheme="minorHAnsi" w:cs="宋体"/>
      <w:color w:val="000000"/>
      <w:sz w:val="24"/>
      <w:szCs w:val="24"/>
    </w:rPr>
  </w:style>
  <w:style w:type="paragraph" w:customStyle="1" w:styleId="default0">
    <w:name w:val="default"/>
    <w:basedOn w:val="a"/>
    <w:qFormat/>
    <w:pPr>
      <w:widowControl/>
      <w:topLinePunct w:val="0"/>
      <w:adjustRightInd/>
      <w:spacing w:before="100" w:beforeAutospacing="1" w:after="100" w:afterAutospacing="1"/>
      <w:jc w:val="left"/>
    </w:pPr>
    <w:rPr>
      <w:rFonts w:ascii="宋体" w:hAnsi="宋体" w:cs="宋体"/>
      <w:kern w:val="0"/>
      <w:sz w:val="24"/>
      <w:szCs w:val="24"/>
    </w:rPr>
  </w:style>
  <w:style w:type="character" w:customStyle="1" w:styleId="msoins0">
    <w:name w:val="msoins"/>
    <w:basedOn w:val="a0"/>
    <w:qFormat/>
  </w:style>
  <w:style w:type="paragraph" w:customStyle="1" w:styleId="0">
    <w:name w:val="0_缩进正文"/>
    <w:basedOn w:val="a"/>
    <w:qFormat/>
    <w:pPr>
      <w:topLinePunct w:val="0"/>
      <w:snapToGrid w:val="0"/>
      <w:spacing w:line="520" w:lineRule="exact"/>
      <w:ind w:firstLineChars="200" w:firstLine="480"/>
    </w:pPr>
    <w:rPr>
      <w:rFonts w:ascii="仿宋_GB2312" w:eastAsia="仿宋_GB2312" w:hAnsi="宋体"/>
      <w:bCs/>
      <w:sz w:val="24"/>
      <w:szCs w:val="24"/>
    </w:rPr>
  </w:style>
  <w:style w:type="character" w:customStyle="1" w:styleId="apple-converted-space">
    <w:name w:val="apple-converted-space"/>
    <w:basedOn w:val="a0"/>
    <w:qFormat/>
  </w:style>
  <w:style w:type="character" w:customStyle="1" w:styleId="-Char">
    <w:name w:val="功能-正文 Char"/>
    <w:link w:val="-"/>
    <w:rsid w:val="00776F09"/>
    <w:rPr>
      <w:rFonts w:ascii="仿宋_GB2312" w:eastAsia="仿宋_GB2312" w:hAnsi="宋体"/>
      <w:sz w:val="24"/>
      <w:szCs w:val="24"/>
    </w:rPr>
  </w:style>
  <w:style w:type="paragraph" w:customStyle="1" w:styleId="-">
    <w:name w:val="功能-正文"/>
    <w:basedOn w:val="a"/>
    <w:link w:val="-Char"/>
    <w:qFormat/>
    <w:rsid w:val="00776F09"/>
    <w:pPr>
      <w:topLinePunct w:val="0"/>
      <w:adjustRightInd/>
      <w:spacing w:line="360" w:lineRule="auto"/>
      <w:ind w:firstLineChars="200" w:firstLine="480"/>
    </w:pPr>
    <w:rPr>
      <w:rFonts w:ascii="仿宋_GB2312" w:eastAsia="仿宋_GB2312" w:hAnsi="宋体"/>
      <w:kern w:val="0"/>
      <w:sz w:val="24"/>
      <w:szCs w:val="24"/>
    </w:rPr>
  </w:style>
  <w:style w:type="paragraph" w:styleId="aff4">
    <w:name w:val="List Paragraph"/>
    <w:basedOn w:val="a"/>
    <w:uiPriority w:val="99"/>
    <w:rsid w:val="00FD6723"/>
    <w:pPr>
      <w:ind w:firstLineChars="200" w:firstLine="420"/>
    </w:pPr>
  </w:style>
  <w:style w:type="paragraph" w:styleId="aff5">
    <w:name w:val="Revision"/>
    <w:hidden/>
    <w:uiPriority w:val="99"/>
    <w:semiHidden/>
    <w:rsid w:val="00FE41E2"/>
    <w:rPr>
      <w:kern w:val="2"/>
      <w:sz w:val="21"/>
    </w:rPr>
  </w:style>
  <w:style w:type="paragraph" w:customStyle="1" w:styleId="1SRC">
    <w:name w:val="1 SRC"/>
    <w:link w:val="1SRCCharChar"/>
    <w:qFormat/>
    <w:rsid w:val="00ED0786"/>
    <w:pPr>
      <w:widowControl w:val="0"/>
      <w:spacing w:beforeLines="50" w:line="360" w:lineRule="auto"/>
      <w:ind w:firstLineChars="200" w:firstLine="200"/>
      <w:jc w:val="both"/>
    </w:pPr>
    <w:rPr>
      <w:sz w:val="24"/>
    </w:rPr>
  </w:style>
  <w:style w:type="character" w:customStyle="1" w:styleId="1SRCCharChar">
    <w:name w:val="1 SRC Char Char"/>
    <w:link w:val="1SRC"/>
    <w:rsid w:val="00ED0786"/>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abbr.dict.cn/Scalable+Vector+Graphics/SVG" TargetMode="External"/><Relationship Id="rId26" Type="http://schemas.openxmlformats.org/officeDocument/2006/relationships/oleObject" Target="embeddings/oleObject3.bin"/><Relationship Id="rId21" Type="http://schemas.openxmlformats.org/officeDocument/2006/relationships/image" Target="media/image1.emf"/><Relationship Id="rId34" Type="http://schemas.openxmlformats.org/officeDocument/2006/relationships/oleObject" Target="embeddings/oleObject6.bin"/><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3.emf"/><Relationship Id="rId33" Type="http://schemas.openxmlformats.org/officeDocument/2006/relationships/image" Target="media/image7.emf"/><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4.xml"/><Relationship Id="rId20" Type="http://schemas.microsoft.com/office/2011/relationships/commentsExtended" Target="commentsExtended.xml"/><Relationship Id="rId29" Type="http://schemas.openxmlformats.org/officeDocument/2006/relationships/image" Target="media/image5.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oleObject" Target="embeddings/oleObject2.bin"/><Relationship Id="rId32" Type="http://schemas.openxmlformats.org/officeDocument/2006/relationships/package" Target="embeddings/Microsoft_Visio___11.vsdx"/><Relationship Id="rId37" Type="http://schemas.microsoft.com/office/2011/relationships/people" Target="people.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2.emf"/><Relationship Id="rId28" Type="http://schemas.openxmlformats.org/officeDocument/2006/relationships/oleObject" Target="embeddings/oleObject4.bin"/><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comments" Target="comments.xml"/><Relationship Id="rId31" Type="http://schemas.openxmlformats.org/officeDocument/2006/relationships/image" Target="media/image6.emf"/><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oleObject" Target="embeddings/oleObject1.bin"/><Relationship Id="rId27" Type="http://schemas.openxmlformats.org/officeDocument/2006/relationships/image" Target="media/image4.emf"/><Relationship Id="rId30" Type="http://schemas.openxmlformats.org/officeDocument/2006/relationships/oleObject" Target="embeddings/oleObject5.bin"/><Relationship Id="rId35" Type="http://schemas.openxmlformats.org/officeDocument/2006/relationships/footer" Target="footer6.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6FCC75C-EB17-481E-81E1-3D30CC9365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5753</Words>
  <Characters>32794</Characters>
  <Application>Microsoft Office Word</Application>
  <DocSecurity>0</DocSecurity>
  <Lines>273</Lines>
  <Paragraphs>76</Paragraphs>
  <ScaleCrop>false</ScaleCrop>
  <Company>nari</Company>
  <LinksUpToDate>false</LinksUpToDate>
  <CharactersWithSpaces>38471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ICS 29</dc:title>
  <dc:creator>subiaolong</dc:creator>
  <cp:lastModifiedBy>Windows 用户</cp:lastModifiedBy>
  <cp:revision>2</cp:revision>
  <dcterms:created xsi:type="dcterms:W3CDTF">2017-08-01T09:44:00Z</dcterms:created>
  <dcterms:modified xsi:type="dcterms:W3CDTF">2017-08-01T09:44:00Z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